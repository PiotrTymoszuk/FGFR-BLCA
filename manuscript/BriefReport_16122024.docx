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comments.xml" ContentType="application/vnd.openxmlformats-officedocument.wordprocessingml.comments+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0"/>
          <w:szCs w:val="20"/>
          <w:lang w:val="en-US"/>
        </w:rPr>
      </w:pPr>
      <w:r>
        <w:rPr>
          <w:sz w:val="20"/>
          <w:szCs w:val="20"/>
          <w:lang w:val="en-US"/>
        </w:rPr>
        <w:t>Brief report</w:t>
      </w:r>
    </w:p>
    <w:p>
      <w:pPr>
        <w:pStyle w:val="Normal"/>
        <w:rPr>
          <w:sz w:val="13"/>
          <w:szCs w:val="13"/>
          <w:lang w:val="en-US"/>
        </w:rPr>
      </w:pPr>
      <w:r>
        <w:rPr>
          <w:sz w:val="13"/>
          <w:szCs w:val="13"/>
          <w:lang w:val="en-US"/>
        </w:rPr>
      </w:r>
    </w:p>
    <w:p>
      <w:pPr>
        <w:pStyle w:val="Normal"/>
        <w:spacing w:lineRule="auto" w:line="360"/>
        <w:jc w:val="both"/>
        <w:rPr>
          <w:b/>
          <w:b/>
          <w:bCs/>
          <w:sz w:val="26"/>
          <w:szCs w:val="26"/>
          <w:lang w:val="en-US"/>
        </w:rPr>
      </w:pPr>
      <w:commentRangeStart w:id="0"/>
      <w:r>
        <w:rPr>
          <w:b/>
          <w:bCs/>
          <w:sz w:val="26"/>
          <w:szCs w:val="26"/>
          <w:lang w:val="en-US"/>
        </w:rPr>
        <w:t>FGFR1/FGFR3 Signaling as Achilles Heel of Phenotypic Diversity in Urothelial Carcinoma</w:t>
      </w:r>
      <w:commentRangeEnd w:id="0"/>
      <w:r>
        <w:commentReference w:id="0"/>
      </w:r>
      <w:r>
        <w:rPr>
          <w:b/>
          <w:bCs/>
          <w:sz w:val="26"/>
          <w:szCs w:val="26"/>
          <w:lang w:val="en-US"/>
        </w:rPr>
      </w:r>
    </w:p>
    <w:p>
      <w:pPr>
        <w:pStyle w:val="Normal"/>
        <w:spacing w:lineRule="auto" w:line="360"/>
        <w:rPr>
          <w:sz w:val="20"/>
          <w:szCs w:val="20"/>
          <w:lang w:val="en-US"/>
        </w:rPr>
      </w:pPr>
      <w:r>
        <w:rPr>
          <w:sz w:val="20"/>
          <w:szCs w:val="20"/>
          <w:lang w:val="en-US"/>
        </w:rPr>
        <w:t>Renate Pichler</w:t>
      </w:r>
      <w:r>
        <w:rPr>
          <w:sz w:val="20"/>
          <w:szCs w:val="20"/>
          <w:vertAlign w:val="superscript"/>
          <w:lang w:val="en-US"/>
        </w:rPr>
        <w:t>1#*</w:t>
      </w:r>
      <w:r>
        <w:rPr>
          <w:sz w:val="20"/>
          <w:szCs w:val="20"/>
          <w:lang w:val="en-US"/>
        </w:rPr>
        <w:t>, Nils C. H. van Creij</w:t>
      </w:r>
      <w:r>
        <w:rPr>
          <w:sz w:val="20"/>
          <w:szCs w:val="20"/>
          <w:vertAlign w:val="superscript"/>
          <w:lang w:val="en-US"/>
        </w:rPr>
        <w:t>2#</w:t>
      </w:r>
      <w:r>
        <w:rPr>
          <w:sz w:val="20"/>
          <w:szCs w:val="20"/>
          <w:lang w:val="en-US"/>
        </w:rPr>
        <w:t>, Laura Mertens</w:t>
      </w:r>
      <w:r>
        <w:rPr>
          <w:sz w:val="20"/>
          <w:szCs w:val="20"/>
          <w:vertAlign w:val="superscript"/>
          <w:lang w:val="en-US"/>
        </w:rPr>
        <w:t>3</w:t>
      </w:r>
      <w:r>
        <w:rPr>
          <w:sz w:val="20"/>
          <w:szCs w:val="20"/>
          <w:lang w:val="en-US"/>
        </w:rPr>
        <w:t>, Francesco del Giudice</w:t>
      </w:r>
      <w:r>
        <w:rPr>
          <w:sz w:val="20"/>
          <w:szCs w:val="20"/>
          <w:vertAlign w:val="superscript"/>
          <w:lang w:val="en-US"/>
        </w:rPr>
        <w:t>4</w:t>
      </w:r>
      <w:r>
        <w:rPr>
          <w:sz w:val="20"/>
          <w:szCs w:val="20"/>
          <w:lang w:val="en-US"/>
        </w:rPr>
        <w:t>, Florestan Koll</w:t>
      </w:r>
      <w:r>
        <w:rPr>
          <w:sz w:val="20"/>
          <w:szCs w:val="20"/>
          <w:vertAlign w:val="superscript"/>
          <w:lang w:val="en-US"/>
        </w:rPr>
        <w:t>5,6</w:t>
      </w:r>
      <w:r>
        <w:rPr>
          <w:sz w:val="20"/>
          <w:szCs w:val="20"/>
          <w:lang w:val="en-US"/>
        </w:rPr>
        <w:t>, Francesco Soria</w:t>
      </w:r>
      <w:r>
        <w:rPr>
          <w:sz w:val="20"/>
          <w:szCs w:val="20"/>
          <w:vertAlign w:val="superscript"/>
          <w:lang w:val="en-US"/>
        </w:rPr>
        <w:t>7</w:t>
      </w:r>
      <w:r>
        <w:rPr>
          <w:sz w:val="20"/>
          <w:szCs w:val="20"/>
          <w:lang w:val="en-US"/>
        </w:rPr>
        <w:t xml:space="preserve">, </w:t>
      </w:r>
      <w:r>
        <w:rPr>
          <w:rFonts w:cs="Times New Roman"/>
          <w:color w:val="000000"/>
          <w:sz w:val="20"/>
          <w:szCs w:val="20"/>
          <w:lang w:val="it-IT"/>
        </w:rPr>
        <w:t>José Daniel Subiela</w:t>
      </w:r>
      <w:r>
        <w:rPr>
          <w:rFonts w:cs="Times New Roman"/>
          <w:color w:val="000000"/>
          <w:sz w:val="20"/>
          <w:szCs w:val="20"/>
          <w:vertAlign w:val="superscript"/>
          <w:lang w:val="it-IT"/>
        </w:rPr>
        <w:t>8</w:t>
      </w:r>
      <w:r>
        <w:rPr>
          <w:sz w:val="20"/>
          <w:szCs w:val="20"/>
          <w:lang w:val="it-IT"/>
        </w:rPr>
        <w:t xml:space="preserve">, </w:t>
      </w:r>
      <w:r>
        <w:rPr>
          <w:sz w:val="20"/>
          <w:szCs w:val="20"/>
          <w:lang w:val="en-US"/>
        </w:rPr>
        <w:t>Henning Plage</w:t>
      </w:r>
      <w:r>
        <w:rPr>
          <w:sz w:val="20"/>
          <w:szCs w:val="20"/>
          <w:vertAlign w:val="superscript"/>
          <w:lang w:val="en-US"/>
        </w:rPr>
        <w:t>9</w:t>
      </w:r>
      <w:r>
        <w:rPr>
          <w:sz w:val="20"/>
          <w:szCs w:val="20"/>
          <w:lang w:val="en-US"/>
        </w:rPr>
        <w:t>, Piotr Tymoszuk</w:t>
      </w:r>
      <w:r>
        <w:rPr>
          <w:sz w:val="20"/>
          <w:szCs w:val="20"/>
          <w:vertAlign w:val="superscript"/>
          <w:lang w:val="en-US"/>
        </w:rPr>
        <w:t>10</w:t>
      </w:r>
      <w:r>
        <w:rPr>
          <w:sz w:val="20"/>
          <w:szCs w:val="20"/>
          <w:lang w:val="en-US"/>
        </w:rPr>
        <w:t>, Marianne Leitsmann</w:t>
      </w:r>
      <w:r>
        <w:rPr>
          <w:sz w:val="20"/>
          <w:szCs w:val="20"/>
          <w:vertAlign w:val="superscript"/>
          <w:lang w:val="en-US"/>
        </w:rPr>
        <w:t>6</w:t>
      </w:r>
      <w:r>
        <w:rPr>
          <w:sz w:val="20"/>
          <w:szCs w:val="20"/>
          <w:lang w:val="en-US"/>
        </w:rPr>
        <w:t>, Roman Mayr</w:t>
      </w:r>
      <w:r>
        <w:rPr>
          <w:sz w:val="20"/>
          <w:szCs w:val="20"/>
          <w:vertAlign w:val="superscript"/>
          <w:lang w:val="en-US"/>
        </w:rPr>
        <w:t>11</w:t>
      </w:r>
      <w:r>
        <w:rPr>
          <w:sz w:val="20"/>
          <w:szCs w:val="20"/>
          <w:lang w:val="en-US"/>
        </w:rPr>
        <w:t>, Gerald Klinglmair</w:t>
      </w:r>
      <w:r>
        <w:rPr>
          <w:sz w:val="20"/>
          <w:szCs w:val="20"/>
          <w:vertAlign w:val="superscript"/>
          <w:lang w:val="en-US"/>
        </w:rPr>
        <w:t>1</w:t>
      </w:r>
      <w:r>
        <w:rPr>
          <w:sz w:val="20"/>
          <w:szCs w:val="20"/>
          <w:lang w:val="en-US"/>
        </w:rPr>
        <w:t>, Andreas Seeber</w:t>
      </w:r>
      <w:r>
        <w:rPr>
          <w:sz w:val="20"/>
          <w:szCs w:val="20"/>
          <w:vertAlign w:val="superscript"/>
          <w:lang w:val="en-US"/>
        </w:rPr>
        <w:t>12</w:t>
      </w:r>
      <w:r>
        <w:rPr>
          <w:sz w:val="20"/>
          <w:szCs w:val="20"/>
          <w:lang w:val="en-US"/>
        </w:rPr>
        <w:t>, Martin Pichler</w:t>
      </w:r>
      <w:r>
        <w:rPr>
          <w:sz w:val="20"/>
          <w:szCs w:val="20"/>
          <w:vertAlign w:val="superscript"/>
          <w:lang w:val="en-US"/>
        </w:rPr>
        <w:t>13,14,15</w:t>
      </w:r>
      <w:r>
        <w:rPr>
          <w:sz w:val="20"/>
          <w:szCs w:val="20"/>
          <w:lang w:val="en-US"/>
        </w:rPr>
        <w:t>, Zoran Culig</w:t>
      </w:r>
      <w:r>
        <w:rPr>
          <w:sz w:val="20"/>
          <w:szCs w:val="20"/>
          <w:vertAlign w:val="superscript"/>
          <w:lang w:val="en-US"/>
        </w:rPr>
        <w:t>2</w:t>
      </w:r>
      <w:r>
        <w:rPr>
          <w:sz w:val="20"/>
          <w:szCs w:val="20"/>
          <w:lang w:val="en-US"/>
        </w:rPr>
        <w:t>, Eva Compérat</w:t>
      </w:r>
      <w:r>
        <w:rPr>
          <w:sz w:val="20"/>
          <w:szCs w:val="20"/>
          <w:vertAlign w:val="superscript"/>
          <w:lang w:val="en-US"/>
        </w:rPr>
        <w:t>16</w:t>
      </w:r>
      <w:r>
        <w:rPr>
          <w:sz w:val="20"/>
          <w:szCs w:val="20"/>
          <w:lang w:val="en-US"/>
        </w:rPr>
        <w:t>, Roger Li</w:t>
      </w:r>
      <w:r>
        <w:rPr>
          <w:sz w:val="20"/>
          <w:szCs w:val="20"/>
          <w:vertAlign w:val="superscript"/>
          <w:lang w:val="en-US"/>
        </w:rPr>
        <w:t>17</w:t>
      </w:r>
      <w:r>
        <w:rPr>
          <w:sz w:val="20"/>
          <w:szCs w:val="20"/>
          <w:lang w:val="en-US"/>
        </w:rPr>
        <w:t>, James W F Catto</w:t>
      </w:r>
      <w:r>
        <w:rPr>
          <w:sz w:val="20"/>
          <w:szCs w:val="20"/>
          <w:vertAlign w:val="superscript"/>
          <w:lang w:val="en-US"/>
        </w:rPr>
        <w:t>18</w:t>
      </w:r>
      <w:r>
        <w:rPr>
          <w:sz w:val="20"/>
          <w:szCs w:val="20"/>
          <w:lang w:val="en-US"/>
        </w:rPr>
        <w:t>, Benjamin Pradere</w:t>
      </w:r>
      <w:r>
        <w:rPr>
          <w:sz w:val="20"/>
          <w:szCs w:val="20"/>
          <w:vertAlign w:val="superscript"/>
          <w:lang w:val="en-US"/>
        </w:rPr>
        <w:t>19</w:t>
      </w:r>
      <w:r>
        <w:rPr>
          <w:sz w:val="20"/>
          <w:szCs w:val="20"/>
          <w:lang w:val="en-US"/>
        </w:rPr>
        <w:t>, Marco Moschini</w:t>
      </w:r>
      <w:r>
        <w:rPr>
          <w:sz w:val="20"/>
          <w:szCs w:val="20"/>
          <w:vertAlign w:val="superscript"/>
          <w:lang w:val="en-US"/>
        </w:rPr>
        <w:t>20,21</w:t>
      </w:r>
      <w:r>
        <w:rPr>
          <w:sz w:val="20"/>
          <w:szCs w:val="20"/>
          <w:lang w:val="en-US"/>
        </w:rPr>
        <w:t xml:space="preserve">, </w:t>
      </w:r>
      <w:r>
        <w:rPr>
          <w:rFonts w:cs="Times New Roman"/>
          <w:color w:val="000000"/>
          <w:sz w:val="20"/>
          <w:szCs w:val="20"/>
          <w:lang w:val="it-IT"/>
        </w:rPr>
        <w:t>on behalf of the European Association of Urology - Young Academic Urologists (EAU-YAU), Urothelial carcinoma working group</w:t>
      </w:r>
    </w:p>
    <w:p>
      <w:pPr>
        <w:pStyle w:val="Normal"/>
        <w:rPr>
          <w:sz w:val="16"/>
          <w:szCs w:val="16"/>
          <w:lang w:val="en-US"/>
        </w:rPr>
      </w:pPr>
      <w:r>
        <w:rPr>
          <w:sz w:val="16"/>
          <w:szCs w:val="16"/>
          <w:lang w:val="en-US"/>
        </w:rPr>
      </w:r>
    </w:p>
    <w:p>
      <w:pPr>
        <w:pStyle w:val="Normal"/>
        <w:rPr>
          <w:sz w:val="20"/>
          <w:szCs w:val="20"/>
          <w:lang w:val="en-US"/>
        </w:rPr>
      </w:pPr>
      <w:r>
        <w:rPr>
          <w:sz w:val="20"/>
          <w:szCs w:val="20"/>
          <w:vertAlign w:val="superscript"/>
          <w:lang w:val="en-US"/>
        </w:rPr>
        <w:t>#</w:t>
      </w:r>
      <w:r>
        <w:rPr>
          <w:sz w:val="20"/>
          <w:szCs w:val="20"/>
          <w:lang w:val="en-US"/>
        </w:rPr>
        <w:t>equally contributed as first author</w:t>
      </w:r>
    </w:p>
    <w:p>
      <w:pPr>
        <w:pStyle w:val="Normal"/>
        <w:spacing w:lineRule="auto" w:line="276"/>
        <w:rPr>
          <w:sz w:val="18"/>
          <w:szCs w:val="18"/>
          <w:lang w:val="en-US"/>
        </w:rPr>
      </w:pPr>
      <w:r>
        <w:rPr>
          <w:sz w:val="18"/>
          <w:szCs w:val="18"/>
          <w:lang w:val="en-US"/>
        </w:rPr>
      </w:r>
    </w:p>
    <w:p>
      <w:pPr>
        <w:pStyle w:val="Normal"/>
        <w:spacing w:lineRule="auto" w:line="276"/>
        <w:rPr>
          <w:sz w:val="16"/>
          <w:szCs w:val="16"/>
          <w:lang w:val="en-US"/>
        </w:rPr>
      </w:pPr>
      <w:r>
        <w:rPr>
          <w:sz w:val="16"/>
          <w:szCs w:val="16"/>
          <w:vertAlign w:val="superscript"/>
          <w:lang w:val="en-US"/>
        </w:rPr>
        <w:t>1</w:t>
      </w:r>
      <w:r>
        <w:rPr>
          <w:sz w:val="16"/>
          <w:szCs w:val="16"/>
          <w:lang w:val="en-US"/>
        </w:rPr>
        <w:t>Department of Urology, Comprehensive Cancer Center Innsbruck, Medical University of Innsbruck, Innsbruck, Austria</w:t>
      </w:r>
    </w:p>
    <w:p>
      <w:pPr>
        <w:pStyle w:val="Normal"/>
        <w:spacing w:lineRule="auto" w:line="276"/>
        <w:rPr>
          <w:sz w:val="16"/>
          <w:szCs w:val="16"/>
          <w:lang w:val="en-US"/>
        </w:rPr>
      </w:pPr>
      <w:r>
        <w:rPr>
          <w:sz w:val="16"/>
          <w:szCs w:val="16"/>
          <w:vertAlign w:val="superscript"/>
          <w:lang w:val="en-US"/>
        </w:rPr>
        <w:t>2</w:t>
      </w:r>
      <w:r>
        <w:rPr>
          <w:sz w:val="16"/>
          <w:szCs w:val="16"/>
          <w:lang w:val="en-US"/>
        </w:rPr>
        <w:t>Experimental Urology, Department of Urology, Medical University of Innsbruck, Innsbruck, Austria</w:t>
      </w:r>
    </w:p>
    <w:p>
      <w:pPr>
        <w:pStyle w:val="Normal"/>
        <w:spacing w:lineRule="auto" w:line="276"/>
        <w:rPr>
          <w:rFonts w:cs="Times New Roman"/>
          <w:color w:val="000000"/>
          <w:sz w:val="16"/>
          <w:szCs w:val="16"/>
          <w:lang w:val="en-US"/>
        </w:rPr>
      </w:pPr>
      <w:r>
        <w:rPr>
          <w:rFonts w:cs="Times New Roman"/>
          <w:color w:val="000000"/>
          <w:sz w:val="16"/>
          <w:szCs w:val="16"/>
          <w:vertAlign w:val="superscript"/>
          <w:lang w:val="en-US"/>
        </w:rPr>
        <w:t>3</w:t>
      </w:r>
      <w:r>
        <w:rPr>
          <w:rFonts w:cs="Times New Roman"/>
          <w:color w:val="000000"/>
          <w:sz w:val="16"/>
          <w:szCs w:val="16"/>
          <w:lang w:val="en-US"/>
        </w:rPr>
        <w:t>Department of Urology, Netherlands Cancer Institute, Amsterdam, The Netherlands</w:t>
      </w:r>
    </w:p>
    <w:p>
      <w:pPr>
        <w:pStyle w:val="Normal"/>
        <w:suppressLineNumbers/>
        <w:spacing w:lineRule="auto" w:line="276"/>
        <w:rPr>
          <w:rFonts w:cs="Times New Roman"/>
          <w:color w:val="000000"/>
          <w:sz w:val="16"/>
          <w:szCs w:val="16"/>
          <w:lang w:val="en-US"/>
        </w:rPr>
      </w:pPr>
      <w:r>
        <w:rPr>
          <w:rFonts w:cs="Times New Roman"/>
          <w:color w:val="000000"/>
          <w:sz w:val="16"/>
          <w:szCs w:val="16"/>
          <w:vertAlign w:val="superscript"/>
          <w:lang w:val="en-US"/>
        </w:rPr>
        <w:t>4</w:t>
      </w:r>
      <w:r>
        <w:rPr>
          <w:rFonts w:cs="Times New Roman"/>
          <w:color w:val="000000"/>
          <w:sz w:val="16"/>
          <w:szCs w:val="16"/>
          <w:lang w:val="en-US"/>
        </w:rPr>
        <w:t>Department of Maternal Infant and Urologic Sciences, “Sapienza” University of Rome, Policlinico Umberto I Hospital, Rome, Italy</w:t>
      </w:r>
    </w:p>
    <w:p>
      <w:pPr>
        <w:pStyle w:val="Normal"/>
        <w:suppressLineNumbers/>
        <w:spacing w:lineRule="auto" w:line="276"/>
        <w:rPr>
          <w:rFonts w:cs="Times New Roman"/>
          <w:color w:val="000000"/>
          <w:sz w:val="16"/>
          <w:szCs w:val="16"/>
          <w:lang w:val="en-US"/>
        </w:rPr>
      </w:pPr>
      <w:r>
        <w:rPr>
          <w:rFonts w:cs="Times New Roman"/>
          <w:color w:val="000000"/>
          <w:sz w:val="16"/>
          <w:szCs w:val="16"/>
          <w:vertAlign w:val="superscript"/>
          <w:lang w:val="en-US"/>
        </w:rPr>
        <w:t>5</w:t>
      </w:r>
      <w:r>
        <w:rPr>
          <w:rFonts w:cs="Times New Roman"/>
          <w:color w:val="000000"/>
          <w:sz w:val="16"/>
          <w:szCs w:val="16"/>
          <w:lang w:val="en-US"/>
        </w:rPr>
        <w:t>Department of Urology, University Hospital Frankfurt, Goethe University Frankfurt am Main, Frankfurt, Germany</w:t>
      </w:r>
    </w:p>
    <w:p>
      <w:pPr>
        <w:pStyle w:val="Normal"/>
        <w:suppressLineNumbers/>
        <w:spacing w:lineRule="auto" w:line="276"/>
        <w:rPr>
          <w:rFonts w:cs="Times New Roman"/>
          <w:color w:val="000000"/>
          <w:sz w:val="16"/>
          <w:szCs w:val="16"/>
          <w:lang w:val="en-US"/>
        </w:rPr>
      </w:pPr>
      <w:r>
        <w:rPr>
          <w:rFonts w:cs="Times New Roman"/>
          <w:color w:val="000000"/>
          <w:sz w:val="16"/>
          <w:szCs w:val="16"/>
          <w:vertAlign w:val="superscript"/>
          <w:lang w:val="en-US"/>
        </w:rPr>
        <w:t>6</w:t>
      </w:r>
      <w:r>
        <w:rPr>
          <w:rFonts w:cs="Times New Roman"/>
          <w:color w:val="000000"/>
          <w:sz w:val="16"/>
          <w:szCs w:val="16"/>
          <w:lang w:val="en-US"/>
        </w:rPr>
        <w:t>Department of Urology, Medical University of Graz, Graz, Austria</w:t>
      </w:r>
    </w:p>
    <w:p>
      <w:pPr>
        <w:pStyle w:val="Normal"/>
        <w:suppressLineNumbers/>
        <w:spacing w:lineRule="auto" w:line="276"/>
        <w:rPr>
          <w:rFonts w:cs="Times New Roman"/>
          <w:color w:val="000000"/>
          <w:sz w:val="16"/>
          <w:szCs w:val="16"/>
          <w:lang w:val="en-US"/>
        </w:rPr>
      </w:pPr>
      <w:r>
        <w:rPr>
          <w:rFonts w:cs="Times New Roman"/>
          <w:color w:val="000000"/>
          <w:sz w:val="16"/>
          <w:szCs w:val="16"/>
          <w:vertAlign w:val="superscript"/>
          <w:lang w:val="en-US"/>
        </w:rPr>
        <w:t>7</w:t>
      </w:r>
      <w:r>
        <w:rPr>
          <w:rFonts w:cs="Times New Roman"/>
          <w:color w:val="000000"/>
          <w:sz w:val="16"/>
          <w:szCs w:val="16"/>
          <w:lang w:val="en-US"/>
        </w:rPr>
        <w:t>Division of Urology, Department of Surgical Sciences, San Giovanni Battista Hospital, University of Studies of Torino, Turin, Italy</w:t>
      </w:r>
    </w:p>
    <w:p>
      <w:pPr>
        <w:pStyle w:val="Normal"/>
        <w:suppressLineNumbers/>
        <w:spacing w:lineRule="auto" w:line="276"/>
        <w:rPr>
          <w:rFonts w:cs="Times New Roman"/>
          <w:color w:val="000000"/>
          <w:sz w:val="16"/>
          <w:szCs w:val="16"/>
          <w:lang w:val="es-ES"/>
        </w:rPr>
      </w:pPr>
      <w:r>
        <w:rPr>
          <w:rFonts w:cs="Times New Roman"/>
          <w:color w:val="000000"/>
          <w:sz w:val="16"/>
          <w:szCs w:val="16"/>
          <w:vertAlign w:val="superscript"/>
          <w:lang w:val="en-US"/>
        </w:rPr>
        <w:t>8</w:t>
      </w:r>
      <w:r>
        <w:rPr>
          <w:rFonts w:cs="Times New Roman"/>
          <w:color w:val="000000"/>
          <w:sz w:val="16"/>
          <w:szCs w:val="16"/>
          <w:lang w:val="es-ES"/>
        </w:rPr>
        <w:t>Department of Urology, Instituto Ramón y Cajal de Investigación Sanitaria, Hospital Universitario Ramón y Cajal, Universidad de Alcalá, Madrid, Spain</w:t>
      </w:r>
    </w:p>
    <w:p>
      <w:pPr>
        <w:pStyle w:val="Normal"/>
        <w:suppressLineNumbers/>
        <w:spacing w:lineRule="auto" w:line="276"/>
        <w:rPr>
          <w:rFonts w:cs="Times New Roman"/>
          <w:color w:val="000000"/>
          <w:sz w:val="16"/>
          <w:szCs w:val="16"/>
          <w:lang w:val="es-ES"/>
        </w:rPr>
      </w:pPr>
      <w:r>
        <w:rPr>
          <w:rFonts w:cs="Times New Roman"/>
          <w:color w:val="000000"/>
          <w:sz w:val="16"/>
          <w:szCs w:val="16"/>
          <w:vertAlign w:val="superscript"/>
          <w:lang w:val="es-ES"/>
        </w:rPr>
        <w:t>9</w:t>
      </w:r>
      <w:r>
        <w:rPr>
          <w:rFonts w:cs="Times New Roman"/>
          <w:color w:val="000000"/>
          <w:sz w:val="16"/>
          <w:szCs w:val="16"/>
          <w:lang w:val="es-ES"/>
        </w:rPr>
        <w:t>Department of Urology Charité - Universitätsmedizin Berlin, Corporate Member of Freie Universität Berlin, Humboldt-Universität zu Berlin and Berlin Institute of Health Berlin Germany</w:t>
      </w:r>
    </w:p>
    <w:p>
      <w:pPr>
        <w:pStyle w:val="Normal"/>
        <w:spacing w:lineRule="auto" w:line="276"/>
        <w:rPr>
          <w:sz w:val="16"/>
          <w:szCs w:val="16"/>
          <w:lang w:val="en-US"/>
        </w:rPr>
      </w:pPr>
      <w:r>
        <w:rPr>
          <w:sz w:val="16"/>
          <w:szCs w:val="16"/>
          <w:vertAlign w:val="superscript"/>
          <w:lang w:val="en-US"/>
        </w:rPr>
        <w:t>10</w:t>
      </w:r>
      <w:r>
        <w:rPr>
          <w:sz w:val="16"/>
          <w:szCs w:val="16"/>
          <w:lang w:val="en-US"/>
        </w:rPr>
        <w:t>Data Analytics As a Service Tirol, Wörgl, Austria</w:t>
      </w:r>
    </w:p>
    <w:p>
      <w:pPr>
        <w:pStyle w:val="Normal"/>
        <w:spacing w:lineRule="auto" w:line="276"/>
        <w:rPr>
          <w:sz w:val="16"/>
          <w:szCs w:val="16"/>
          <w:lang w:val="en-US"/>
        </w:rPr>
      </w:pPr>
      <w:r>
        <w:rPr>
          <w:sz w:val="16"/>
          <w:szCs w:val="16"/>
          <w:vertAlign w:val="superscript"/>
          <w:lang w:val="en-US"/>
        </w:rPr>
        <w:t>11</w:t>
      </w:r>
      <w:r>
        <w:rPr>
          <w:sz w:val="16"/>
          <w:szCs w:val="16"/>
          <w:lang w:val="en-US"/>
        </w:rPr>
        <w:t>Department of Urology, Caritas St. Josef Hospital, University of Regensburg, Regensburg, Germany</w:t>
      </w:r>
    </w:p>
    <w:p>
      <w:pPr>
        <w:pStyle w:val="Normal"/>
        <w:spacing w:lineRule="auto" w:line="276"/>
        <w:rPr>
          <w:sz w:val="16"/>
          <w:szCs w:val="16"/>
          <w:lang w:val="en-US"/>
        </w:rPr>
      </w:pPr>
      <w:r>
        <w:rPr>
          <w:sz w:val="16"/>
          <w:szCs w:val="16"/>
          <w:vertAlign w:val="superscript"/>
          <w:lang w:val="en-US"/>
        </w:rPr>
        <w:t>12</w:t>
      </w:r>
      <w:r>
        <w:rPr>
          <w:sz w:val="16"/>
          <w:szCs w:val="16"/>
          <w:lang w:val="en-US"/>
        </w:rPr>
        <w:t>Department of Hematology and Oncology, Comprehensive Cancer Center Innsbruck, Medical University of Innsbruck, Innsbruck, Austria</w:t>
      </w:r>
    </w:p>
    <w:p>
      <w:pPr>
        <w:pStyle w:val="Normal"/>
        <w:spacing w:lineRule="auto" w:line="276"/>
        <w:rPr>
          <w:sz w:val="16"/>
          <w:szCs w:val="16"/>
          <w:lang w:val="en-US"/>
        </w:rPr>
      </w:pPr>
      <w:r>
        <w:rPr>
          <w:sz w:val="16"/>
          <w:szCs w:val="16"/>
          <w:vertAlign w:val="superscript"/>
          <w:lang w:val="en-US"/>
        </w:rPr>
        <w:t>13</w:t>
      </w:r>
      <w:r>
        <w:rPr>
          <w:sz w:val="16"/>
          <w:szCs w:val="16"/>
          <w:lang w:val="en-US"/>
        </w:rPr>
        <w:t>Division of Oncology, Department of Internal Medicine, Medical University of Graz, Graz, Austria</w:t>
      </w:r>
    </w:p>
    <w:p>
      <w:pPr>
        <w:pStyle w:val="Normal"/>
        <w:spacing w:lineRule="auto" w:line="276"/>
        <w:rPr>
          <w:sz w:val="16"/>
          <w:szCs w:val="16"/>
          <w:lang w:val="en-US"/>
        </w:rPr>
      </w:pPr>
      <w:r>
        <w:rPr>
          <w:sz w:val="16"/>
          <w:szCs w:val="16"/>
          <w:vertAlign w:val="superscript"/>
          <w:lang w:val="en-US"/>
        </w:rPr>
        <w:t>14</w:t>
      </w:r>
      <w:r>
        <w:rPr>
          <w:sz w:val="16"/>
          <w:szCs w:val="16"/>
          <w:lang w:val="en-US"/>
        </w:rPr>
        <w:t>Translational Oncology, II. Med Clinics University of Augsburg, Augsburg, Germany</w:t>
      </w:r>
    </w:p>
    <w:p>
      <w:pPr>
        <w:pStyle w:val="Normal"/>
        <w:spacing w:lineRule="auto" w:line="276"/>
        <w:rPr>
          <w:sz w:val="16"/>
          <w:szCs w:val="16"/>
          <w:lang w:val="en-US"/>
        </w:rPr>
      </w:pPr>
      <w:r>
        <w:rPr>
          <w:sz w:val="16"/>
          <w:szCs w:val="16"/>
          <w:vertAlign w:val="superscript"/>
          <w:lang w:val="en-US"/>
        </w:rPr>
        <w:t>15</w:t>
      </w:r>
      <w:r>
        <w:rPr>
          <w:sz w:val="16"/>
          <w:szCs w:val="16"/>
          <w:lang w:val="en-US"/>
        </w:rPr>
        <w:t>Division of Oncology, Hematology and Palliative Care, General Clinics, Oberwart, Austria</w:t>
      </w:r>
    </w:p>
    <w:p>
      <w:pPr>
        <w:pStyle w:val="Normal"/>
        <w:spacing w:lineRule="auto" w:line="276"/>
        <w:rPr>
          <w:sz w:val="16"/>
          <w:szCs w:val="16"/>
          <w:lang w:val="en-US"/>
        </w:rPr>
      </w:pPr>
      <w:r>
        <w:rPr>
          <w:sz w:val="16"/>
          <w:szCs w:val="16"/>
          <w:vertAlign w:val="superscript"/>
          <w:lang w:val="en-US"/>
        </w:rPr>
        <w:t>16</w:t>
      </w:r>
      <w:r>
        <w:rPr>
          <w:sz w:val="16"/>
          <w:szCs w:val="16"/>
          <w:lang w:val="en-US"/>
        </w:rPr>
        <w:t>Department of Pathology, Medical University of Vienna, Vienna, Austria</w:t>
      </w:r>
    </w:p>
    <w:p>
      <w:pPr>
        <w:pStyle w:val="Normal"/>
        <w:spacing w:lineRule="auto" w:line="276"/>
        <w:rPr>
          <w:sz w:val="16"/>
          <w:szCs w:val="16"/>
          <w:lang w:val="en-US"/>
        </w:rPr>
      </w:pPr>
      <w:r>
        <w:rPr>
          <w:sz w:val="16"/>
          <w:szCs w:val="16"/>
          <w:vertAlign w:val="superscript"/>
          <w:lang w:val="en-US"/>
        </w:rPr>
        <w:t>17</w:t>
      </w:r>
      <w:r>
        <w:rPr>
          <w:sz w:val="16"/>
          <w:szCs w:val="16"/>
          <w:lang w:val="en-US"/>
        </w:rPr>
        <w:t>Department of GU Oncology, H. Lee Moffitt Cancer Center and Research Institute, Tampa, FL, USA</w:t>
      </w:r>
    </w:p>
    <w:p>
      <w:pPr>
        <w:pStyle w:val="Normal"/>
        <w:spacing w:lineRule="auto" w:line="276"/>
        <w:rPr>
          <w:sz w:val="16"/>
          <w:szCs w:val="16"/>
          <w:lang w:val="en-US"/>
        </w:rPr>
      </w:pPr>
      <w:r>
        <w:rPr>
          <w:sz w:val="16"/>
          <w:szCs w:val="16"/>
          <w:vertAlign w:val="superscript"/>
          <w:lang w:val="en-US"/>
        </w:rPr>
        <w:t>18</w:t>
      </w:r>
      <w:r>
        <w:rPr>
          <w:sz w:val="16"/>
          <w:szCs w:val="16"/>
          <w:lang w:val="en-US"/>
        </w:rPr>
        <w:t>Division of Clinical Medicine, University of Sheffield, Sheffield, UK; Department of Urology, Sheffield Teaching Hospitals NHS Foundation Trust, Sheffield, UK.</w:t>
      </w:r>
    </w:p>
    <w:p>
      <w:pPr>
        <w:pStyle w:val="Normal"/>
        <w:suppressLineNumbers/>
        <w:spacing w:lineRule="auto" w:line="276"/>
        <w:rPr>
          <w:rFonts w:cs="Times New Roman"/>
          <w:color w:val="000000"/>
          <w:sz w:val="16"/>
          <w:szCs w:val="16"/>
          <w:lang w:val="en-US"/>
        </w:rPr>
      </w:pPr>
      <w:r>
        <w:rPr>
          <w:rFonts w:cs="Times New Roman"/>
          <w:color w:val="000000"/>
          <w:sz w:val="16"/>
          <w:szCs w:val="16"/>
          <w:vertAlign w:val="superscript"/>
          <w:lang w:val="en-US"/>
        </w:rPr>
        <w:t>19</w:t>
      </w:r>
      <w:r>
        <w:rPr>
          <w:rFonts w:cs="Times New Roman"/>
          <w:color w:val="000000"/>
          <w:sz w:val="16"/>
          <w:szCs w:val="16"/>
          <w:lang w:val="en-US"/>
        </w:rPr>
        <w:t>Department of Urology UROSUD, La Croix Du Sud Hospital, Quint-Fonsegrives, France </w:t>
      </w:r>
    </w:p>
    <w:p>
      <w:pPr>
        <w:pStyle w:val="Normal"/>
        <w:suppressLineNumbers/>
        <w:spacing w:lineRule="auto" w:line="276"/>
        <w:rPr>
          <w:rFonts w:cs="Times New Roman"/>
          <w:color w:val="000000"/>
          <w:sz w:val="16"/>
          <w:szCs w:val="16"/>
          <w:lang w:val="en-US"/>
        </w:rPr>
      </w:pPr>
      <w:r>
        <w:rPr>
          <w:rFonts w:cs="Times New Roman"/>
          <w:color w:val="000000"/>
          <w:sz w:val="16"/>
          <w:szCs w:val="16"/>
          <w:vertAlign w:val="superscript"/>
          <w:lang w:val="en-US"/>
        </w:rPr>
        <w:t>20</w:t>
      </w:r>
      <w:r>
        <w:rPr>
          <w:rFonts w:cs="Times New Roman"/>
          <w:color w:val="000000"/>
          <w:sz w:val="16"/>
          <w:szCs w:val="16"/>
          <w:lang w:val="en-US"/>
        </w:rPr>
        <w:t xml:space="preserve">Department of Experimental Oncology/Unit of Urology; URI; IRCCS Ospedale San Raffaele, Milan, Italy </w:t>
      </w:r>
    </w:p>
    <w:p>
      <w:pPr>
        <w:pStyle w:val="Normal"/>
        <w:suppressLineNumbers/>
        <w:spacing w:lineRule="auto" w:line="276"/>
        <w:rPr>
          <w:rFonts w:cs="Times New Roman"/>
          <w:color w:val="000000"/>
          <w:sz w:val="16"/>
          <w:szCs w:val="16"/>
          <w:lang w:val="it-IT"/>
        </w:rPr>
      </w:pPr>
      <w:r>
        <w:rPr>
          <w:rFonts w:cs="Times New Roman"/>
          <w:color w:val="000000"/>
          <w:sz w:val="16"/>
          <w:szCs w:val="16"/>
          <w:vertAlign w:val="superscript"/>
          <w:lang w:val="it-IT"/>
        </w:rPr>
        <w:t>21</w:t>
      </w:r>
      <w:r>
        <w:rPr>
          <w:rFonts w:cs="Times New Roman"/>
          <w:color w:val="000000"/>
          <w:sz w:val="16"/>
          <w:szCs w:val="16"/>
          <w:lang w:val="it-IT"/>
        </w:rPr>
        <w:t>Vita-Salute San Raffaele University, Milan, Italy</w:t>
      </w:r>
    </w:p>
    <w:p>
      <w:pPr>
        <w:pStyle w:val="Normal"/>
        <w:rPr>
          <w:sz w:val="22"/>
          <w:szCs w:val="22"/>
          <w:lang w:val="it-IT"/>
        </w:rPr>
      </w:pPr>
      <w:r>
        <w:rPr>
          <w:sz w:val="22"/>
          <w:szCs w:val="22"/>
          <w:lang w:val="it-IT"/>
        </w:rPr>
      </w:r>
    </w:p>
    <w:p>
      <w:pPr>
        <w:pStyle w:val="Normal"/>
        <w:spacing w:lineRule="auto" w:line="276"/>
        <w:rPr>
          <w:sz w:val="20"/>
          <w:szCs w:val="20"/>
          <w:lang w:val="en-US"/>
        </w:rPr>
      </w:pPr>
      <w:r>
        <w:rPr>
          <w:sz w:val="20"/>
          <w:szCs w:val="20"/>
          <w:lang w:val="en-US"/>
        </w:rPr>
        <w:t>Abstract: 200 (200)</w:t>
      </w:r>
    </w:p>
    <w:p>
      <w:pPr>
        <w:pStyle w:val="Normal"/>
        <w:spacing w:lineRule="auto" w:line="276"/>
        <w:rPr>
          <w:sz w:val="20"/>
          <w:szCs w:val="20"/>
          <w:lang w:val="en-US"/>
        </w:rPr>
      </w:pPr>
      <w:r>
        <w:rPr>
          <w:sz w:val="20"/>
          <w:szCs w:val="20"/>
          <w:lang w:val="en-US"/>
        </w:rPr>
        <w:t>Word count: 1044 (1000)</w:t>
      </w:r>
    </w:p>
    <w:p>
      <w:pPr>
        <w:pStyle w:val="Normal"/>
        <w:spacing w:lineRule="auto" w:line="276"/>
        <w:rPr>
          <w:sz w:val="20"/>
          <w:szCs w:val="20"/>
          <w:lang w:val="en-US"/>
        </w:rPr>
      </w:pPr>
      <w:r>
        <w:rPr>
          <w:sz w:val="20"/>
          <w:szCs w:val="20"/>
          <w:lang w:val="en-US"/>
        </w:rPr>
        <w:t>References: 13 (10)</w:t>
      </w:r>
    </w:p>
    <w:p>
      <w:pPr>
        <w:pStyle w:val="Normal"/>
        <w:spacing w:lineRule="auto" w:line="276"/>
        <w:rPr>
          <w:sz w:val="20"/>
          <w:szCs w:val="20"/>
          <w:lang w:val="en-US"/>
        </w:rPr>
      </w:pPr>
      <w:r>
        <w:rPr>
          <w:sz w:val="20"/>
          <w:szCs w:val="20"/>
          <w:lang w:val="en-US"/>
        </w:rPr>
        <w:t>Figures: 2 (2)</w:t>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0"/>
          <w:szCs w:val="20"/>
          <w:lang w:val="en-US"/>
        </w:rPr>
      </w:pPr>
      <w:r>
        <w:rPr>
          <w:sz w:val="20"/>
          <w:szCs w:val="20"/>
          <w:lang w:val="en-US"/>
        </w:rPr>
        <w:t xml:space="preserve">*Corresponding author: </w:t>
      </w:r>
    </w:p>
    <w:p>
      <w:pPr>
        <w:pStyle w:val="Normal"/>
        <w:rPr>
          <w:sz w:val="20"/>
          <w:szCs w:val="20"/>
          <w:lang w:val="en-US"/>
        </w:rPr>
      </w:pPr>
      <w:r>
        <w:rPr>
          <w:sz w:val="20"/>
          <w:szCs w:val="20"/>
          <w:lang w:val="en-US"/>
        </w:rPr>
        <w:t>Assoc. Prof. Renate Pichler, MD, PhD</w:t>
      </w:r>
    </w:p>
    <w:p>
      <w:pPr>
        <w:pStyle w:val="Normal"/>
        <w:rPr>
          <w:sz w:val="20"/>
          <w:szCs w:val="20"/>
          <w:lang w:val="en-US"/>
        </w:rPr>
      </w:pPr>
      <w:r>
        <w:rPr>
          <w:sz w:val="20"/>
          <w:szCs w:val="20"/>
          <w:lang w:val="en-US"/>
        </w:rPr>
        <w:t>Department of Urology, Comprehensive Cancer Center Innsbruck</w:t>
      </w:r>
    </w:p>
    <w:p>
      <w:pPr>
        <w:pStyle w:val="Normal"/>
        <w:rPr>
          <w:sz w:val="20"/>
          <w:szCs w:val="20"/>
          <w:lang w:val="en-US"/>
        </w:rPr>
      </w:pPr>
      <w:r>
        <w:rPr>
          <w:sz w:val="20"/>
          <w:szCs w:val="20"/>
          <w:lang w:val="en-US"/>
        </w:rPr>
        <w:t>Medical University of Innsbruck</w:t>
      </w:r>
    </w:p>
    <w:p>
      <w:pPr>
        <w:pStyle w:val="Normal"/>
        <w:rPr>
          <w:sz w:val="20"/>
          <w:szCs w:val="20"/>
          <w:lang w:val="en-US"/>
        </w:rPr>
      </w:pPr>
      <w:r>
        <w:rPr>
          <w:sz w:val="20"/>
          <w:szCs w:val="20"/>
          <w:lang w:val="en-US"/>
        </w:rPr>
        <w:t>Anichstrasse 35, 6020 Innsbruck</w:t>
      </w:r>
    </w:p>
    <w:p>
      <w:pPr>
        <w:pStyle w:val="Normal"/>
        <w:rPr>
          <w:sz w:val="20"/>
          <w:szCs w:val="20"/>
          <w:lang w:val="en-US"/>
        </w:rPr>
      </w:pPr>
      <w:r>
        <w:rPr>
          <w:sz w:val="20"/>
          <w:szCs w:val="20"/>
          <w:lang w:val="en-US"/>
        </w:rPr>
        <w:t xml:space="preserve">Email: </w:t>
      </w:r>
      <w:hyperlink r:id="rId2">
        <w:r>
          <w:rPr>
            <w:rStyle w:val="InternetLink"/>
            <w:sz w:val="20"/>
            <w:szCs w:val="20"/>
            <w:lang w:val="en-US"/>
          </w:rPr>
          <w:t>Renate.Pichler@i-med.ac.at</w:t>
        </w:r>
      </w:hyperlink>
    </w:p>
    <w:p>
      <w:pPr>
        <w:pStyle w:val="Normal"/>
        <w:rPr>
          <w:sz w:val="20"/>
          <w:szCs w:val="20"/>
          <w:lang w:val="en-US"/>
        </w:rPr>
      </w:pPr>
      <w:r>
        <w:rPr>
          <w:sz w:val="20"/>
          <w:szCs w:val="20"/>
          <w:lang w:val="en-US"/>
        </w:rPr>
        <w:t>Tel.:  +43 (0) 512 504 24811</w:t>
      </w:r>
    </w:p>
    <w:p>
      <w:pPr>
        <w:pStyle w:val="Normal"/>
        <w:rPr>
          <w:sz w:val="20"/>
          <w:szCs w:val="20"/>
          <w:lang w:val="en-US"/>
        </w:rPr>
      </w:pPr>
      <w:r>
        <w:rPr>
          <w:sz w:val="20"/>
          <w:szCs w:val="20"/>
          <w:lang w:val="en-US"/>
        </w:rPr>
        <w:t>Fax:  +43 (0) 512 504 28365</w:t>
      </w:r>
    </w:p>
    <w:p>
      <w:pPr>
        <w:pStyle w:val="Normal"/>
        <w:rPr>
          <w:b/>
          <w:b/>
          <w:bCs/>
          <w:lang w:val="en-US"/>
        </w:rPr>
      </w:pPr>
      <w:r>
        <w:rPr>
          <w:b/>
          <w:bCs/>
          <w:lang w:val="en-US"/>
        </w:rPr>
      </w:r>
    </w:p>
    <w:p>
      <w:pPr>
        <w:pStyle w:val="Normal"/>
        <w:rPr>
          <w:b/>
          <w:b/>
          <w:bCs/>
          <w:lang w:val="en-US"/>
        </w:rPr>
      </w:pPr>
      <w:r>
        <w:rPr>
          <w:b/>
          <w:bCs/>
          <w:lang w:val="en-US"/>
        </w:rPr>
        <w:t>Abstract (200 words)</w:t>
      </w:r>
    </w:p>
    <w:p>
      <w:pPr>
        <w:pStyle w:val="Normal"/>
        <w:rPr>
          <w:sz w:val="22"/>
          <w:szCs w:val="22"/>
          <w:lang w:val="en-US"/>
        </w:rPr>
      </w:pPr>
      <w:r>
        <w:rPr>
          <w:sz w:val="22"/>
          <w:szCs w:val="22"/>
          <w:lang w:val="en-US"/>
        </w:rPr>
      </w:r>
    </w:p>
    <w:p>
      <w:pPr>
        <w:pStyle w:val="Normal"/>
        <w:spacing w:lineRule="auto" w:line="360"/>
        <w:jc w:val="both"/>
        <w:rPr>
          <w:sz w:val="22"/>
          <w:szCs w:val="22"/>
          <w:lang w:val="en-US"/>
        </w:rPr>
      </w:pPr>
      <w:r>
        <w:rPr>
          <w:sz w:val="22"/>
          <w:szCs w:val="22"/>
          <w:lang w:val="en-US"/>
        </w:rPr>
        <w:t xml:space="preserve">The therapeutic landscape of urothelial cancer (UC) is </w:t>
      </w:r>
      <w:del w:id="0" w:author="Unknown Author" w:date="2024-12-18T21:07:10Z">
        <w:r>
          <w:rPr>
            <w:sz w:val="22"/>
            <w:szCs w:val="22"/>
            <w:lang w:val="en-US"/>
          </w:rPr>
          <w:delText>increasingly</w:delText>
        </w:r>
      </w:del>
      <w:r>
        <w:rPr>
          <w:sz w:val="22"/>
          <w:szCs w:val="22"/>
          <w:lang w:val="en-US"/>
        </w:rPr>
        <w:t xml:space="preserve"> moving towards personalized medicine</w:t>
      </w:r>
      <w:ins w:id="1" w:author="Unknown Author" w:date="2024-12-18T21:09:23Z">
        <w:r>
          <w:rPr>
            <w:sz w:val="22"/>
            <w:szCs w:val="22"/>
            <w:lang w:val="en-US"/>
          </w:rPr>
          <w:t xml:space="preserve"> with</w:t>
        </w:r>
      </w:ins>
      <w:del w:id="2" w:author="Unknown Author" w:date="2024-12-18T21:09:23Z">
        <w:r>
          <w:rPr>
            <w:sz w:val="22"/>
            <w:szCs w:val="22"/>
            <w:lang w:val="en-US"/>
          </w:rPr>
          <w:delText xml:space="preserve">. </w:delText>
        </w:r>
      </w:del>
      <w:ins w:id="3" w:author="Unknown Author" w:date="2024-12-18T21:12:58Z">
        <w:r>
          <w:rPr>
            <w:sz w:val="22"/>
            <w:szCs w:val="22"/>
            <w:lang w:val="en-US"/>
          </w:rPr>
          <w:t>f</w:t>
        </w:r>
      </w:ins>
      <w:del w:id="4" w:author="Unknown Author" w:date="2024-12-18T21:12:58Z">
        <w:r>
          <w:rPr>
            <w:sz w:val="22"/>
            <w:szCs w:val="22"/>
            <w:lang w:val="en-US"/>
          </w:rPr>
          <w:delText>F</w:delText>
        </w:r>
      </w:del>
      <w:r>
        <w:rPr>
          <w:sz w:val="22"/>
          <w:szCs w:val="22"/>
          <w:lang w:val="en-US"/>
        </w:rPr>
        <w:t xml:space="preserve">ibroblast growth factor receptor (FGFR) inhibitors </w:t>
      </w:r>
      <w:del w:id="5" w:author="Unknown Author" w:date="2024-12-18T21:09:31Z">
        <w:r>
          <w:rPr>
            <w:sz w:val="22"/>
            <w:szCs w:val="22"/>
            <w:lang w:val="en-US"/>
          </w:rPr>
          <w:delText>have become</w:delText>
        </w:r>
      </w:del>
      <w:ins w:id="6" w:author="Unknown Author" w:date="2024-12-18T21:09:31Z">
        <w:r>
          <w:rPr>
            <w:sz w:val="22"/>
            <w:szCs w:val="22"/>
            <w:lang w:val="en-US"/>
          </w:rPr>
          <w:t>as</w:t>
        </w:r>
      </w:ins>
      <w:r>
        <w:rPr>
          <w:sz w:val="22"/>
          <w:szCs w:val="22"/>
          <w:lang w:val="en-US"/>
        </w:rPr>
        <w:t xml:space="preserve"> a new therapeutic option for tumors with </w:t>
      </w:r>
      <w:r>
        <w:rPr>
          <w:i/>
          <w:iCs/>
          <w:sz w:val="22"/>
          <w:szCs w:val="22"/>
          <w:lang w:val="en-US"/>
        </w:rPr>
        <w:t>FGFR2/3</w:t>
      </w:r>
      <w:r>
        <w:rPr>
          <w:sz w:val="22"/>
          <w:szCs w:val="22"/>
          <w:lang w:val="en-US"/>
        </w:rPr>
        <w:t xml:space="preserve"> alterations. Herein, we investigated genetic alterations, co-regulation, and differential expression of 45 genes coding for FGF-, FGFR-, and FGF-binding proteins (FGFBP) in five </w:t>
      </w:r>
      <w:del w:id="7" w:author="Unknown Author" w:date="2024-12-18T21:13:26Z">
        <w:r>
          <w:rPr>
            <w:sz w:val="22"/>
            <w:szCs w:val="22"/>
            <w:lang w:val="en-US"/>
          </w:rPr>
          <w:delText>publicly available</w:delText>
        </w:r>
      </w:del>
      <w:ins w:id="8" w:author="Unknown Author" w:date="2024-12-18T21:13:26Z">
        <w:r>
          <w:rPr>
            <w:sz w:val="22"/>
            <w:szCs w:val="22"/>
            <w:lang w:val="en-US"/>
          </w:rPr>
          <w:t>published</w:t>
        </w:r>
      </w:ins>
      <w:r>
        <w:rPr>
          <w:sz w:val="22"/>
          <w:szCs w:val="22"/>
          <w:lang w:val="en-US"/>
        </w:rPr>
        <w:t xml:space="preserve"> </w:t>
      </w:r>
      <w:del w:id="9" w:author="Unknown Author" w:date="2024-12-18T21:22:42Z">
        <w:r>
          <w:rPr>
            <w:sz w:val="22"/>
            <w:szCs w:val="22"/>
            <w:lang w:val="en-US"/>
          </w:rPr>
          <w:delText>genetic and transcriptomic</w:delText>
        </w:r>
      </w:del>
      <w:ins w:id="10" w:author="Unknown Author" w:date="2024-12-18T21:22:47Z">
        <w:r>
          <w:rPr/>
          <w:commentReference w:id="1"/>
        </w:r>
      </w:ins>
      <w:r>
        <w:rPr>
          <w:sz w:val="22"/>
          <w:szCs w:val="22"/>
          <w:lang w:val="en-US"/>
        </w:rPr>
        <w:t xml:space="preserve"> UC cohorts (n = 4824) and 39 UC cell lines. Network analyses identified </w:t>
      </w:r>
      <w:r>
        <w:rPr>
          <w:i/>
          <w:iCs/>
          <w:sz w:val="22"/>
          <w:szCs w:val="22"/>
          <w:lang w:val="en-US"/>
        </w:rPr>
        <w:t>FGFR1</w:t>
      </w:r>
      <w:r>
        <w:rPr>
          <w:sz w:val="22"/>
          <w:szCs w:val="22"/>
          <w:lang w:val="en-US"/>
        </w:rPr>
        <w:t xml:space="preserve"> and </w:t>
      </w:r>
      <w:r>
        <w:rPr>
          <w:i/>
          <w:iCs/>
          <w:sz w:val="22"/>
          <w:szCs w:val="22"/>
          <w:lang w:val="en-US"/>
        </w:rPr>
        <w:t>FGFR3</w:t>
      </w:r>
      <w:r>
        <w:rPr>
          <w:sz w:val="22"/>
          <w:szCs w:val="22"/>
          <w:lang w:val="en-US"/>
        </w:rPr>
        <w:t xml:space="preserve"> genes as critical oncogenic hubs, co-regulated with their ligands and co-receptors, abundantly expressed at protein level in the HPA immunohistochemistry data set. Machine learning models trained with 38 FGFR-, FGF-, and FGFBP-coding transcripts reproduced </w:t>
      </w:r>
      <w:ins w:id="11" w:author="Unknown Author" w:date="2024-12-18T21:58:51Z">
        <w:r>
          <w:rPr>
            <w:sz w:val="22"/>
            <w:szCs w:val="22"/>
            <w:lang w:val="en-US"/>
          </w:rPr>
          <w:t xml:space="preserve">major </w:t>
        </w:r>
      </w:ins>
      <w:r>
        <w:rPr>
          <w:sz w:val="22"/>
          <w:szCs w:val="22"/>
          <w:lang w:val="en-US"/>
        </w:rPr>
        <w:t>consensus molecular subtypes of UC with high accuracy of 0.77-0.81 (AUC: 0.94</w:t>
      </w:r>
      <w:del w:id="12" w:author="Unknown Author" w:date="2024-12-18T21:08:50Z">
        <w:r>
          <w:rPr>
            <w:sz w:val="22"/>
            <w:szCs w:val="22"/>
            <w:lang w:val="en-US"/>
          </w:rPr>
          <w:delText xml:space="preserve"> </w:delText>
        </w:r>
      </w:del>
      <w:r>
        <w:rPr>
          <w:sz w:val="22"/>
          <w:szCs w:val="22"/>
          <w:lang w:val="en-US"/>
        </w:rPr>
        <w:t>–</w:t>
      </w:r>
      <w:del w:id="13" w:author="Unknown Author" w:date="2024-12-18T21:08:51Z">
        <w:r>
          <w:rPr>
            <w:sz w:val="22"/>
            <w:szCs w:val="22"/>
            <w:lang w:val="en-US"/>
          </w:rPr>
          <w:delText xml:space="preserve"> </w:delText>
        </w:r>
      </w:del>
      <w:r>
        <w:rPr>
          <w:sz w:val="22"/>
          <w:szCs w:val="22"/>
          <w:lang w:val="en-US"/>
        </w:rPr>
        <w:t xml:space="preserve">0.95, Cohen`s </w:t>
      </w:r>
      <w:del w:id="14" w:author="Unknown Author" w:date="2024-12-18T21:08:45Z">
        <w:r>
          <w:rPr>
            <w:sz w:val="22"/>
            <w:szCs w:val="22"/>
            <w:lang w:val="en-US"/>
          </w:rPr>
          <w:delText xml:space="preserve">kappa </w:delText>
        </w:r>
      </w:del>
      <w:r>
        <w:rPr>
          <w:rFonts w:eastAsia="Aptos" w:ascii="Nachlieli CLM" w:hAnsi="Nachlieli CLM"/>
          <w:sz w:val="22"/>
          <w:szCs w:val="22"/>
          <w:lang w:val="en-US"/>
        </w:rPr>
        <w:t>κ</w:t>
      </w:r>
      <w:r>
        <w:rPr>
          <w:rFonts w:eastAsia="Aptos"/>
          <w:sz w:val="22"/>
          <w:szCs w:val="22"/>
          <w:lang w:val="en-US"/>
        </w:rPr>
        <w:t>: 0.68-0.72)</w:t>
      </w:r>
      <w:r>
        <w:rPr>
          <w:sz w:val="22"/>
          <w:szCs w:val="22"/>
          <w:lang w:val="en-US"/>
        </w:rPr>
        <w:t xml:space="preserve">. </w:t>
      </w:r>
      <w:r>
        <w:rPr>
          <w:i/>
          <w:iCs/>
          <w:sz w:val="22"/>
          <w:szCs w:val="22"/>
          <w:lang w:val="en-US"/>
        </w:rPr>
        <w:t>FGFR3</w:t>
      </w:r>
      <w:r>
        <w:rPr>
          <w:sz w:val="22"/>
          <w:szCs w:val="22"/>
          <w:lang w:val="en-US"/>
        </w:rPr>
        <w:t xml:space="preserve"> mutations in the transmembrane/hinge region, enriched in luminal papillary tumors, trigger ligand-independent signaling. Conversely, overexpression of </w:t>
      </w:r>
      <w:r>
        <w:rPr>
          <w:i/>
          <w:iCs/>
          <w:sz w:val="22"/>
          <w:szCs w:val="22"/>
          <w:lang w:val="en-US"/>
        </w:rPr>
        <w:t>FGFR1</w:t>
      </w:r>
      <w:r>
        <w:rPr>
          <w:sz w:val="22"/>
          <w:szCs w:val="22"/>
          <w:lang w:val="en-US"/>
        </w:rPr>
        <w:t xml:space="preserve">, its ligand and accessory protein transcripts indicates ligand-dependent FGFR1 signaling in stroma-rich and basal/squamous subtypes. </w:t>
      </w:r>
      <w:ins w:id="15" w:author="Unknown Author" w:date="2024-12-18T21:10:13Z">
        <w:r>
          <w:rPr>
            <w:sz w:val="22"/>
            <w:szCs w:val="22"/>
            <w:lang w:val="en-US"/>
          </w:rPr>
          <w:t xml:space="preserve">Moreover, sensitivity of UC cell lines to pan-FGFR inhibitors was independent of </w:t>
        </w:r>
      </w:ins>
      <w:ins w:id="16" w:author="Unknown Author" w:date="2024-12-18T21:10:13Z">
        <w:r>
          <w:rPr>
            <w:i/>
            <w:iCs/>
            <w:sz w:val="22"/>
            <w:szCs w:val="22"/>
            <w:lang w:val="en-US"/>
          </w:rPr>
          <w:t>FGFR3</w:t>
        </w:r>
      </w:ins>
      <w:ins w:id="17" w:author="Unknown Author" w:date="2024-12-18T21:10:13Z">
        <w:r>
          <w:rPr>
            <w:sz w:val="22"/>
            <w:szCs w:val="22"/>
            <w:lang w:val="en-US"/>
          </w:rPr>
          <w:t xml:space="preserve"> m</w:t>
        </w:r>
      </w:ins>
      <w:ins w:id="18" w:author="Unknown Author" w:date="2024-12-18T21:11:00Z">
        <w:r>
          <w:rPr>
            <w:sz w:val="22"/>
            <w:szCs w:val="22"/>
            <w:lang w:val="en-US"/>
          </w:rPr>
          <w:t>utations</w:t>
        </w:r>
      </w:ins>
      <w:ins w:id="19" w:author="Unknown Author" w:date="2024-12-18T21:12:02Z">
        <w:r>
          <w:rPr>
            <w:sz w:val="22"/>
            <w:szCs w:val="22"/>
            <w:lang w:val="en-US"/>
          </w:rPr>
          <w:t>.</w:t>
        </w:r>
      </w:ins>
      <w:ins w:id="20" w:author="Unknown Author" w:date="2024-12-18T21:13:35Z">
        <w:r>
          <w:rPr>
            <w:sz w:val="22"/>
            <w:szCs w:val="22"/>
            <w:lang w:val="en-US"/>
          </w:rPr>
          <w:t xml:space="preserve"> </w:t>
        </w:r>
      </w:ins>
      <w:del w:id="21" w:author="Unknown Author" w:date="2024-12-18T21:12:21Z">
        <w:r>
          <w:rPr>
            <w:sz w:val="22"/>
            <w:szCs w:val="22"/>
            <w:lang w:val="en-US"/>
          </w:rPr>
          <w:delText xml:space="preserve">Most </w:delText>
        </w:r>
      </w:del>
      <w:del w:id="22" w:author="Unknown Author" w:date="2024-12-18T21:12:21Z">
        <w:r>
          <w:rPr>
            <w:i/>
            <w:iCs/>
            <w:sz w:val="22"/>
            <w:szCs w:val="22"/>
            <w:lang w:val="en-US"/>
          </w:rPr>
          <w:delText>FGFR3</w:delText>
        </w:r>
      </w:del>
      <w:del w:id="23" w:author="Unknown Author" w:date="2024-12-18T21:12:21Z">
        <w:r>
          <w:rPr>
            <w:sz w:val="22"/>
            <w:szCs w:val="22"/>
            <w:lang w:val="en-US"/>
          </w:rPr>
          <w:delText xml:space="preserve"> wild-type UC cell lines revealed high sensitivity to pan-FGFR inhibitors</w:delText>
        </w:r>
      </w:del>
      <w:r>
        <w:rPr>
          <w:sz w:val="22"/>
          <w:szCs w:val="22"/>
          <w:lang w:val="en-US"/>
        </w:rPr>
        <w:t>. Our data highlight FGFR1/3 as pivotal signaling pathways with distinct, molecular subtype-specific activation mechanisms</w:t>
      </w:r>
      <w:ins w:id="24" w:author="Unknown Author" w:date="2024-12-18T21:20:16Z">
        <w:r>
          <w:rPr>
            <w:sz w:val="22"/>
            <w:szCs w:val="22"/>
            <w:lang w:val="en-US"/>
          </w:rPr>
          <w:t xml:space="preserve"> and putative drivers of phynotypic diversity of UC</w:t>
        </w:r>
      </w:ins>
      <w:r>
        <w:rPr>
          <w:sz w:val="22"/>
          <w:szCs w:val="22"/>
          <w:lang w:val="en-US"/>
        </w:rPr>
        <w:t xml:space="preserve">. </w:t>
      </w:r>
      <w:del w:id="25" w:author="Unknown Author" w:date="2024-12-18T21:21:09Z">
        <w:r>
          <w:rPr>
            <w:sz w:val="22"/>
            <w:szCs w:val="22"/>
            <w:lang w:val="en-US"/>
          </w:rPr>
          <w:delText>FGFR1/3 act as key driver of phenotypic diversity of UC</w:delText>
        </w:r>
      </w:del>
      <w:ins w:id="26" w:author="Unknown Author" w:date="2024-12-18T21:21:09Z">
        <w:r>
          <w:rPr>
            <w:sz w:val="22"/>
            <w:szCs w:val="22"/>
            <w:lang w:val="en-US"/>
          </w:rPr>
          <w:t>They also</w:t>
        </w:r>
      </w:ins>
      <w:del w:id="27" w:author="Unknown Author" w:date="2024-12-18T21:21:13Z">
        <w:r>
          <w:rPr>
            <w:sz w:val="22"/>
            <w:szCs w:val="22"/>
            <w:lang w:val="en-US"/>
          </w:rPr>
          <w:delText>,</w:delText>
        </w:r>
      </w:del>
      <w:r>
        <w:rPr>
          <w:sz w:val="22"/>
          <w:szCs w:val="22"/>
          <w:lang w:val="en-US"/>
        </w:rPr>
        <w:t xml:space="preserve"> suggest</w:t>
      </w:r>
      <w:del w:id="28" w:author="Unknown Author" w:date="2024-12-18T21:21:16Z">
        <w:r>
          <w:rPr>
            <w:sz w:val="22"/>
            <w:szCs w:val="22"/>
            <w:lang w:val="en-US"/>
          </w:rPr>
          <w:delText>ing</w:delText>
        </w:r>
      </w:del>
      <w:r>
        <w:rPr>
          <w:sz w:val="22"/>
          <w:szCs w:val="22"/>
          <w:lang w:val="en-US"/>
        </w:rPr>
        <w:t xml:space="preserve"> potential therapeutic applications of FGFR inhibitors beyond </w:t>
      </w:r>
      <w:r>
        <w:rPr>
          <w:i/>
          <w:iCs/>
          <w:sz w:val="22"/>
          <w:szCs w:val="22"/>
          <w:lang w:val="en-US"/>
          <w:rPrChange w:id="0" w:author="Unknown Author" w:date="2024-12-18T21:12:52Z"/>
        </w:rPr>
        <w:t>FGFR2/3</w:t>
      </w:r>
      <w:r>
        <w:rPr>
          <w:sz w:val="22"/>
          <w:szCs w:val="22"/>
          <w:lang w:val="en-US"/>
        </w:rPr>
        <w:t xml:space="preserve"> alterations.</w:t>
      </w:r>
    </w:p>
    <w:p>
      <w:pPr>
        <w:pStyle w:val="Normal"/>
        <w:rPr>
          <w:sz w:val="22"/>
          <w:szCs w:val="22"/>
          <w:lang w:val="en-US"/>
        </w:rPr>
      </w:pPr>
      <w:r>
        <w:rPr>
          <w:sz w:val="22"/>
          <w:szCs w:val="22"/>
          <w:lang w:val="en-US"/>
        </w:rPr>
      </w:r>
    </w:p>
    <w:p>
      <w:pPr>
        <w:pStyle w:val="Normal"/>
        <w:rPr>
          <w:sz w:val="22"/>
          <w:szCs w:val="22"/>
          <w:lang w:val="en-US"/>
        </w:rPr>
      </w:pPr>
      <w:r>
        <w:rPr>
          <w:sz w:val="22"/>
          <w:szCs w:val="22"/>
          <w:u w:val="single"/>
          <w:lang w:val="en-US"/>
        </w:rPr>
        <w:t>Key words</w:t>
      </w:r>
      <w:r>
        <w:rPr>
          <w:sz w:val="22"/>
          <w:szCs w:val="22"/>
          <w:lang w:val="en-US"/>
        </w:rPr>
        <w:t xml:space="preserve">: FGFR; FGFR inhibitors; urothelial cancer; consensus molecular classification </w:t>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sz w:val="22"/>
          <w:szCs w:val="22"/>
          <w:lang w:val="en-US"/>
        </w:rPr>
      </w:pPr>
      <w:r>
        <w:rPr>
          <w:sz w:val="22"/>
          <w:szCs w:val="22"/>
          <w:lang w:val="en-US"/>
        </w:rPr>
      </w:r>
    </w:p>
    <w:p>
      <w:pPr>
        <w:pStyle w:val="Normal"/>
        <w:rPr>
          <w:b/>
          <w:b/>
          <w:bCs/>
          <w:sz w:val="22"/>
          <w:szCs w:val="22"/>
          <w:lang w:val="en-US"/>
        </w:rPr>
      </w:pPr>
      <w:r>
        <w:rPr>
          <w:b/>
          <w:bCs/>
          <w:sz w:val="22"/>
          <w:szCs w:val="22"/>
          <w:lang w:val="en-US"/>
        </w:rPr>
        <w:t>ADVANCING PRACTICE</w:t>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t>What does this study add?</w:t>
      </w:r>
    </w:p>
    <w:p>
      <w:pPr>
        <w:pStyle w:val="Normal"/>
        <w:rPr>
          <w:sz w:val="22"/>
          <w:szCs w:val="22"/>
          <w:lang w:val="en-US"/>
        </w:rPr>
      </w:pPr>
      <w:r>
        <w:rPr>
          <w:sz w:val="22"/>
          <w:szCs w:val="22"/>
          <w:lang w:val="en-US"/>
        </w:rPr>
      </w:r>
    </w:p>
    <w:p>
      <w:pPr>
        <w:pStyle w:val="Normal"/>
        <w:spacing w:lineRule="auto" w:line="360"/>
        <w:jc w:val="both"/>
        <w:rPr>
          <w:sz w:val="22"/>
          <w:szCs w:val="22"/>
          <w:lang w:val="en-US"/>
        </w:rPr>
      </w:pPr>
      <w:r>
        <w:rPr>
          <w:sz w:val="22"/>
          <w:szCs w:val="22"/>
          <w:lang w:val="en-US"/>
        </w:rPr>
        <w:t xml:space="preserve">Currently, erdafitinib </w:t>
      </w:r>
      <w:r>
        <w:rPr>
          <w:rFonts w:eastAsia="" w:cs="Aptos" w:cstheme="minorHAnsi" w:eastAsiaTheme="minorEastAsia"/>
          <w:color w:val="000000" w:themeColor="text1"/>
          <w:sz w:val="22"/>
          <w:szCs w:val="22"/>
          <w:lang w:val="en-US"/>
        </w:rPr>
        <w:t>is the only approved pan-</w:t>
      </w:r>
      <w:r>
        <w:rPr>
          <w:sz w:val="22"/>
          <w:szCs w:val="22"/>
          <w:lang w:val="en-US"/>
        </w:rPr>
        <w:t xml:space="preserve">fibroblast growth factor receptor (FGFR) </w:t>
      </w:r>
      <w:r>
        <w:rPr>
          <w:rFonts w:eastAsia="" w:cs="Aptos" w:cstheme="minorHAnsi" w:eastAsiaTheme="minorEastAsia"/>
          <w:color w:val="000000" w:themeColor="text1"/>
          <w:sz w:val="22"/>
          <w:szCs w:val="22"/>
          <w:lang w:val="en-US"/>
        </w:rPr>
        <w:t xml:space="preserve">inhibitor for metastatic urothelial cancer (UC) with </w:t>
      </w:r>
      <w:commentRangeStart w:id="2"/>
      <w:r>
        <w:rPr>
          <w:rFonts w:eastAsia="" w:cs="Aptos" w:cstheme="minorHAnsi" w:eastAsiaTheme="minorEastAsia"/>
          <w:color w:val="000000" w:themeColor="text1"/>
          <w:sz w:val="22"/>
          <w:szCs w:val="22"/>
          <w:lang w:val="en-US"/>
        </w:rPr>
        <w:t>susceptible</w:t>
      </w:r>
      <w:r>
        <w:rPr>
          <w:rFonts w:eastAsia="" w:cs="Aptos" w:cstheme="minorHAnsi" w:eastAsiaTheme="minorEastAsia"/>
          <w:color w:val="000000" w:themeColor="text1"/>
          <w:sz w:val="22"/>
          <w:szCs w:val="22"/>
          <w:lang w:val="en-US"/>
        </w:rPr>
      </w:r>
      <w:commentRangeEnd w:id="2"/>
      <w:r>
        <w:commentReference w:id="2"/>
      </w:r>
      <w:r>
        <w:rPr>
          <w:rFonts w:eastAsia="" w:cs="Aptos" w:cstheme="minorHAnsi" w:eastAsiaTheme="minorEastAsia"/>
          <w:color w:val="000000" w:themeColor="text1"/>
          <w:sz w:val="22"/>
          <w:szCs w:val="22"/>
          <w:lang w:val="en-US"/>
        </w:rPr>
        <w:t xml:space="preserve"> </w:t>
      </w:r>
      <w:r>
        <w:rPr>
          <w:rFonts w:eastAsia="" w:cs="Aptos" w:cstheme="minorHAnsi" w:eastAsiaTheme="minorEastAsia"/>
          <w:i/>
          <w:iCs/>
          <w:color w:val="000000" w:themeColor="text1"/>
          <w:sz w:val="22"/>
          <w:szCs w:val="22"/>
          <w:lang w:val="en-US"/>
        </w:rPr>
        <w:t>FGFR2/3</w:t>
      </w:r>
      <w:r>
        <w:rPr>
          <w:rFonts w:eastAsia="" w:cs="Aptos" w:cstheme="minorHAnsi" w:eastAsiaTheme="minorEastAsia"/>
          <w:color w:val="000000" w:themeColor="text1"/>
          <w:sz w:val="22"/>
          <w:szCs w:val="22"/>
          <w:lang w:val="en-US"/>
        </w:rPr>
        <w:t xml:space="preserve"> alterations </w:t>
      </w:r>
      <w:del w:id="30" w:author="Unknown Author" w:date="2024-12-18T21:24:01Z">
        <w:r>
          <w:rPr>
            <w:rFonts w:eastAsia="" w:cs="Aptos" w:cstheme="minorHAnsi" w:eastAsiaTheme="minorEastAsia"/>
            <w:color w:val="000000" w:themeColor="text1"/>
            <w:sz w:val="22"/>
            <w:szCs w:val="22"/>
            <w:lang w:val="en-US"/>
          </w:rPr>
          <w:delText>after previous</w:delText>
        </w:r>
      </w:del>
      <w:ins w:id="31" w:author="Unknown Author" w:date="2024-12-18T21:24:01Z">
        <w:r>
          <w:rPr>
            <w:rFonts w:eastAsia="" w:cs="Aptos" w:cstheme="minorHAnsi" w:eastAsiaTheme="minorEastAsia"/>
            <w:color w:val="000000" w:themeColor="text1"/>
            <w:sz w:val="22"/>
            <w:szCs w:val="22"/>
            <w:lang w:val="en-US"/>
          </w:rPr>
          <w:t>following</w:t>
        </w:r>
      </w:ins>
      <w:r>
        <w:rPr>
          <w:rFonts w:eastAsia="" w:cs="Aptos" w:cstheme="minorHAnsi" w:eastAsiaTheme="minorEastAsia"/>
          <w:color w:val="000000" w:themeColor="text1"/>
          <w:sz w:val="22"/>
          <w:szCs w:val="22"/>
          <w:lang w:val="en-US"/>
        </w:rPr>
        <w:t xml:space="preserve"> anti-PD-1 or anti-PD-L1 treatment. </w:t>
      </w:r>
      <w:r>
        <w:rPr>
          <w:sz w:val="22"/>
          <w:szCs w:val="22"/>
          <w:lang w:val="en-US"/>
        </w:rPr>
        <w:t xml:space="preserve">We analyzed genetic alteration rates, co-regulation, and differential expression in consensus molecular subtypes of UC for 45 genes coding for FGFR-, FGF- and FGF binding protein (FGFBP) in five </w:t>
      </w:r>
      <w:del w:id="32" w:author="Unknown Author" w:date="2024-12-18T21:32:22Z">
        <w:r>
          <w:rPr>
            <w:sz w:val="22"/>
            <w:szCs w:val="22"/>
            <w:lang w:val="en-US"/>
          </w:rPr>
          <w:delText>publicly available urothelial cancer transcriptome</w:delText>
        </w:r>
      </w:del>
      <w:ins w:id="33" w:author="Unknown Author" w:date="2024-12-18T21:32:22Z">
        <w:r>
          <w:rPr>
            <w:sz w:val="22"/>
            <w:szCs w:val="22"/>
            <w:lang w:val="en-US"/>
          </w:rPr>
          <w:t>published UC</w:t>
        </w:r>
      </w:ins>
      <w:r>
        <w:rPr>
          <w:sz w:val="22"/>
          <w:szCs w:val="22"/>
          <w:lang w:val="en-US"/>
        </w:rPr>
        <w:t xml:space="preserve"> collectives (n=4824) and 39 UC cell lines. Our study </w:t>
      </w:r>
      <w:commentRangeStart w:id="3"/>
      <w:r>
        <w:rPr>
          <w:sz w:val="22"/>
          <w:szCs w:val="22"/>
          <w:lang w:val="en-US"/>
        </w:rPr>
        <w:t>demonstrated for the first time</w:t>
      </w:r>
      <w:r>
        <w:rPr>
          <w:sz w:val="22"/>
          <w:szCs w:val="22"/>
          <w:lang w:val="en-US"/>
        </w:rPr>
      </w:r>
      <w:commentRangeEnd w:id="3"/>
      <w:r>
        <w:commentReference w:id="3"/>
      </w:r>
      <w:r>
        <w:rPr>
          <w:sz w:val="22"/>
          <w:szCs w:val="22"/>
          <w:lang w:val="en-US"/>
        </w:rPr>
        <w:t xml:space="preserve"> that </w:t>
      </w:r>
      <w:del w:id="34" w:author="Unknown Author" w:date="2024-12-18T21:35:49Z">
        <w:r>
          <w:rPr>
            <w:sz w:val="22"/>
            <w:szCs w:val="22"/>
            <w:lang w:val="en-US"/>
          </w:rPr>
          <w:delText xml:space="preserve">the </w:delText>
        </w:r>
      </w:del>
      <w:r>
        <w:rPr>
          <w:sz w:val="22"/>
          <w:szCs w:val="22"/>
          <w:lang w:val="en-US"/>
        </w:rPr>
        <w:t xml:space="preserve">FGFR signaling is not only essential for luminal papillary (LumP) tumors affected by frequent </w:t>
      </w:r>
      <w:r>
        <w:rPr>
          <w:i/>
          <w:iCs/>
          <w:sz w:val="22"/>
          <w:szCs w:val="22"/>
          <w:lang w:val="en-US"/>
        </w:rPr>
        <w:t>FGFR3</w:t>
      </w:r>
      <w:r>
        <w:rPr>
          <w:sz w:val="22"/>
          <w:szCs w:val="22"/>
          <w:lang w:val="en-US"/>
        </w:rPr>
        <w:t xml:space="preserve"> mutations but also </w:t>
      </w:r>
      <w:del w:id="35" w:author="Unknown Author" w:date="2024-12-18T21:36:08Z">
        <w:r>
          <w:rPr>
            <w:sz w:val="22"/>
            <w:szCs w:val="22"/>
            <w:lang w:val="en-US"/>
          </w:rPr>
          <w:delText>acts as critical oncogenic driver in</w:delText>
        </w:r>
      </w:del>
      <w:ins w:id="36" w:author="Unknown Author" w:date="2024-12-18T21:36:08Z">
        <w:r>
          <w:rPr>
            <w:sz w:val="22"/>
            <w:szCs w:val="22"/>
            <w:lang w:val="en-US"/>
          </w:rPr>
          <w:t>for</w:t>
        </w:r>
      </w:ins>
      <w:r>
        <w:rPr>
          <w:sz w:val="22"/>
          <w:szCs w:val="22"/>
          <w:lang w:val="en-US"/>
        </w:rPr>
        <w:t xml:space="preserve"> other molecular subtypes such as stroma-rich and basal/squamous (Ba/sq) classes.</w:t>
      </w:r>
      <w:r>
        <w:rPr>
          <w:lang w:val="en-US"/>
        </w:rPr>
        <w:t xml:space="preserve"> </w:t>
      </w:r>
      <w:r>
        <w:rPr>
          <w:sz w:val="22"/>
          <w:szCs w:val="22"/>
          <w:lang w:val="en-US"/>
        </w:rPr>
        <w:t xml:space="preserve">We put forward distinct, molecular subtype-specific FGFR signaling activation mechanisms: ligand-independent FGFR3 signaling in LumP tumors, and ligand and FGFBP-dependent FGFR1 signaling in stroma-rich and Ba/sq cancers. With two independent machine learning algorithms trained with expression levels of only 38 FGFR-, FGF-, and FGFBP-coding genes, we reproduced the </w:t>
      </w:r>
      <w:ins w:id="37" w:author="Unknown Author" w:date="2024-12-18T21:59:15Z">
        <w:commentRangeStart w:id="4"/>
        <w:r>
          <w:rPr>
            <w:sz w:val="22"/>
            <w:szCs w:val="22"/>
            <w:lang w:val="en-US"/>
          </w:rPr>
          <w:t>LumP, LumU (luminal unstable), stroma-rich, and Ba/sq</w:t>
        </w:r>
      </w:ins>
      <w:r>
        <w:rPr>
          <w:sz w:val="22"/>
          <w:szCs w:val="22"/>
          <w:lang w:val="en-US"/>
        </w:rPr>
      </w:r>
      <w:ins w:id="38" w:author="Unknown Author" w:date="2024-12-18T21:59:15Z">
        <w:commentRangeEnd w:id="4"/>
        <w:r>
          <w:commentReference w:id="4"/>
        </w:r>
        <w:r>
          <w:rPr>
            <w:sz w:val="22"/>
            <w:szCs w:val="22"/>
            <w:lang w:val="en-US"/>
          </w:rPr>
          <w:t xml:space="preserve"> </w:t>
        </w:r>
      </w:ins>
      <w:r>
        <w:rPr>
          <w:sz w:val="22"/>
          <w:szCs w:val="22"/>
          <w:lang w:val="en-US"/>
        </w:rPr>
        <w:t xml:space="preserve">consensus molecular </w:t>
      </w:r>
      <w:del w:id="39" w:author="Unknown Author" w:date="2024-12-18T22:00:00Z">
        <w:r>
          <w:rPr>
            <w:sz w:val="22"/>
            <w:szCs w:val="22"/>
            <w:lang w:val="en-US"/>
          </w:rPr>
          <w:delText>classification</w:delText>
        </w:r>
      </w:del>
      <w:ins w:id="40" w:author="Unknown Author" w:date="2024-12-18T22:00:00Z">
        <w:r>
          <w:rPr>
            <w:sz w:val="22"/>
            <w:szCs w:val="22"/>
            <w:lang w:val="en-US"/>
          </w:rPr>
          <w:t>classes</w:t>
        </w:r>
      </w:ins>
      <w:r>
        <w:rPr>
          <w:sz w:val="22"/>
          <w:szCs w:val="22"/>
          <w:lang w:val="en-US"/>
        </w:rPr>
        <w:t xml:space="preserve"> of UC by Kamoun </w:t>
      </w:r>
      <w:r>
        <w:rPr>
          <w:i/>
          <w:iCs/>
          <w:sz w:val="22"/>
          <w:szCs w:val="22"/>
          <w:lang w:val="en-US"/>
        </w:rPr>
        <w:t>et al</w:t>
      </w:r>
      <w:r>
        <w:rPr>
          <w:sz w:val="22"/>
          <w:szCs w:val="22"/>
          <w:lang w:val="en-US"/>
        </w:rPr>
        <w:t xml:space="preserve">. </w:t>
      </w:r>
      <w:del w:id="41" w:author="Unknown Author" w:date="2024-12-18T21:37:04Z">
        <w:r>
          <w:rPr>
            <w:sz w:val="22"/>
            <w:szCs w:val="22"/>
            <w:lang w:val="en-US"/>
          </w:rPr>
          <w:delText>Resistance analysis</w:delText>
        </w:r>
      </w:del>
      <w:ins w:id="42" w:author="Unknown Author" w:date="2024-12-18T21:37:04Z">
        <w:r>
          <w:rPr>
            <w:sz w:val="22"/>
            <w:szCs w:val="22"/>
            <w:lang w:val="en-US"/>
          </w:rPr>
          <w:t>In vitro drug screening data</w:t>
        </w:r>
      </w:ins>
      <w:r>
        <w:rPr>
          <w:sz w:val="22"/>
          <w:szCs w:val="22"/>
          <w:lang w:val="en-US"/>
        </w:rPr>
        <w:t xml:space="preserve"> revealed high sensitivity of UC cell lines to pan-FGFR inhibitors irrespective of </w:t>
      </w:r>
      <w:r>
        <w:rPr>
          <w:i/>
          <w:iCs/>
          <w:sz w:val="22"/>
          <w:szCs w:val="22"/>
          <w:lang w:val="en-US"/>
          <w:rPrChange w:id="0" w:author="Unknown Author" w:date="2024-12-18T21:37:00Z"/>
        </w:rPr>
        <w:t>FGFR3</w:t>
      </w:r>
      <w:r>
        <w:rPr>
          <w:sz w:val="22"/>
          <w:szCs w:val="22"/>
          <w:lang w:val="en-US"/>
        </w:rPr>
        <w:t xml:space="preserve"> mutation status.</w:t>
      </w:r>
    </w:p>
    <w:p>
      <w:pPr>
        <w:pStyle w:val="Normal"/>
        <w:rPr>
          <w:sz w:val="22"/>
          <w:szCs w:val="22"/>
          <w:lang w:val="en-US"/>
        </w:rPr>
      </w:pPr>
      <w:r>
        <w:rPr>
          <w:sz w:val="22"/>
          <w:szCs w:val="22"/>
          <w:lang w:val="en-US"/>
        </w:rPr>
      </w:r>
    </w:p>
    <w:p>
      <w:pPr>
        <w:pStyle w:val="Normal"/>
        <w:rPr>
          <w:sz w:val="22"/>
          <w:szCs w:val="22"/>
          <w:lang w:val="en-US"/>
        </w:rPr>
      </w:pPr>
      <w:r>
        <w:rPr>
          <w:b/>
          <w:bCs/>
          <w:sz w:val="22"/>
          <w:szCs w:val="22"/>
          <w:lang w:val="en-US"/>
        </w:rPr>
        <w:t>Clinical Relevance</w:t>
      </w:r>
    </w:p>
    <w:p>
      <w:pPr>
        <w:pStyle w:val="Normal"/>
        <w:rPr>
          <w:b/>
          <w:b/>
          <w:bCs/>
          <w:sz w:val="22"/>
          <w:szCs w:val="22"/>
          <w:lang w:val="en-US"/>
        </w:rPr>
      </w:pPr>
      <w:r>
        <w:rPr>
          <w:b/>
          <w:bCs/>
          <w:sz w:val="22"/>
          <w:szCs w:val="22"/>
          <w:lang w:val="en-US"/>
        </w:rPr>
      </w:r>
    </w:p>
    <w:p>
      <w:pPr>
        <w:pStyle w:val="Normal"/>
        <w:spacing w:lineRule="auto" w:line="360"/>
        <w:jc w:val="both"/>
        <w:rPr>
          <w:sz w:val="22"/>
          <w:szCs w:val="22"/>
          <w:lang w:val="en-US"/>
        </w:rPr>
      </w:pPr>
      <w:r>
        <w:rPr>
          <w:sz w:val="22"/>
          <w:szCs w:val="22"/>
          <w:lang w:val="en-US"/>
        </w:rPr>
        <w:t xml:space="preserve">Our study highlights the essential role of the FGFR1/3 signaling pathways in carcinogenesis of UC, not only in the LumP but also across other molecular subtypes. Consequently, FGFR inhibitors can pose an attractive therapeutic option beyond </w:t>
      </w:r>
      <w:r>
        <w:rPr>
          <w:i/>
          <w:iCs/>
          <w:sz w:val="22"/>
          <w:szCs w:val="22"/>
          <w:lang w:val="en-US"/>
        </w:rPr>
        <w:t>FGFR2/3</w:t>
      </w:r>
      <w:r>
        <w:rPr>
          <w:sz w:val="22"/>
          <w:szCs w:val="22"/>
          <w:lang w:val="en-US"/>
        </w:rPr>
        <w:t xml:space="preserve"> alterations. Additionally, molecular and mechanistic diversity of FGFR signaling emerges as a prime determinant of the phenotypic variability of UC.</w:t>
      </w:r>
    </w:p>
    <w:p>
      <w:pPr>
        <w:pStyle w:val="Normal"/>
        <w:spacing w:lineRule="auto" w:line="360"/>
        <w:jc w:val="both"/>
        <w:rPr>
          <w:sz w:val="22"/>
          <w:szCs w:val="22"/>
          <w:lang w:val="en-US"/>
        </w:rPr>
      </w:pPr>
      <w:r>
        <w:rPr>
          <w:sz w:val="22"/>
          <w:szCs w:val="22"/>
          <w:lang w:val="en-US"/>
        </w:rPr>
      </w:r>
    </w:p>
    <w:p>
      <w:pPr>
        <w:pStyle w:val="Normal"/>
        <w:rPr>
          <w:b/>
          <w:b/>
          <w:bCs/>
          <w:sz w:val="22"/>
          <w:szCs w:val="22"/>
          <w:lang w:val="en-US"/>
        </w:rPr>
      </w:pPr>
      <w:r>
        <w:rPr>
          <w:b/>
          <w:bCs/>
          <w:sz w:val="22"/>
          <w:szCs w:val="22"/>
          <w:lang w:val="en-US"/>
        </w:rPr>
        <w:t>Patient summary</w:t>
      </w:r>
    </w:p>
    <w:p>
      <w:pPr>
        <w:pStyle w:val="Normal"/>
        <w:rPr>
          <w:b/>
          <w:b/>
          <w:bCs/>
          <w:sz w:val="22"/>
          <w:szCs w:val="22"/>
          <w:lang w:val="en-US"/>
        </w:rPr>
      </w:pPr>
      <w:r>
        <w:rPr>
          <w:b/>
          <w:bCs/>
          <w:sz w:val="22"/>
          <w:szCs w:val="22"/>
          <w:lang w:val="en-US"/>
        </w:rPr>
      </w:r>
    </w:p>
    <w:p>
      <w:pPr>
        <w:pStyle w:val="Normal"/>
        <w:spacing w:lineRule="auto" w:line="360"/>
        <w:jc w:val="both"/>
        <w:rPr>
          <w:sz w:val="22"/>
          <w:szCs w:val="22"/>
          <w:lang w:val="en-US"/>
        </w:rPr>
      </w:pPr>
      <w:r>
        <w:rPr>
          <w:sz w:val="22"/>
          <w:szCs w:val="22"/>
          <w:lang w:val="en-US"/>
        </w:rPr>
        <w:t xml:space="preserve">We propose that FGFR1 and FGFR3 signaling fosters development not only of </w:t>
      </w:r>
      <w:r>
        <w:rPr>
          <w:i/>
          <w:iCs/>
          <w:sz w:val="22"/>
          <w:szCs w:val="22"/>
          <w:lang w:val="en-US"/>
        </w:rPr>
        <w:t>FGFR2/3</w:t>
      </w:r>
      <w:r>
        <w:rPr>
          <w:sz w:val="22"/>
          <w:szCs w:val="22"/>
          <w:lang w:val="en-US"/>
        </w:rPr>
        <w:t xml:space="preserve">-mutated but also of other types of UC. Our findings suggest that also patients without </w:t>
      </w:r>
      <w:r>
        <w:rPr>
          <w:i/>
          <w:iCs/>
          <w:sz w:val="22"/>
          <w:szCs w:val="22"/>
          <w:lang w:val="en-US"/>
        </w:rPr>
        <w:t>FGFR2/3</w:t>
      </w:r>
      <w:r>
        <w:rPr>
          <w:sz w:val="22"/>
          <w:szCs w:val="22"/>
          <w:lang w:val="en-US"/>
        </w:rPr>
        <w:t xml:space="preserve"> mutations can benefit from a wider use of pan-FGFR inhibitors such as erdafitinib.</w:t>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rPr>
          <w:b/>
          <w:b/>
          <w:bCs/>
          <w:sz w:val="22"/>
          <w:szCs w:val="22"/>
          <w:lang w:val="en-US"/>
        </w:rPr>
      </w:pPr>
      <w:r>
        <w:rPr>
          <w:b/>
          <w:bCs/>
          <w:sz w:val="22"/>
          <w:szCs w:val="22"/>
          <w:lang w:val="en-US"/>
        </w:rPr>
      </w:r>
    </w:p>
    <w:p>
      <w:pPr>
        <w:pStyle w:val="Normal"/>
        <w:spacing w:lineRule="auto" w:line="360"/>
        <w:jc w:val="both"/>
        <w:rPr>
          <w:rFonts w:eastAsia="" w:cs="Aptos" w:cstheme="minorHAnsi" w:eastAsiaTheme="minorEastAsia"/>
          <w:color w:val="000000" w:themeColor="text1"/>
          <w:sz w:val="22"/>
          <w:szCs w:val="22"/>
          <w:lang w:val="en-US"/>
        </w:rPr>
      </w:pPr>
      <w:r>
        <w:rPr>
          <w:rFonts w:eastAsia="" w:eastAsiaTheme="minorEastAsia"/>
          <w:color w:val="000000" w:themeColor="text1"/>
          <w:sz w:val="22"/>
          <w:szCs w:val="22"/>
          <w:lang w:val="en-US"/>
        </w:rPr>
        <w:t>T</w:t>
      </w:r>
      <w:del w:id="44" w:author="Unknown Author" w:date="2024-12-18T21:38:03Z">
        <w:r>
          <w:rPr>
            <w:rFonts w:eastAsia="" w:eastAsiaTheme="minorEastAsia"/>
            <w:color w:val="000000" w:themeColor="text1"/>
            <w:sz w:val="22"/>
            <w:szCs w:val="22"/>
            <w:lang w:val="en-US"/>
          </w:rPr>
          <w:delText>he t</w:delText>
        </w:r>
      </w:del>
      <w:r>
        <w:rPr>
          <w:rFonts w:eastAsia="" w:eastAsiaTheme="minorEastAsia"/>
          <w:color w:val="000000" w:themeColor="text1"/>
          <w:sz w:val="22"/>
          <w:szCs w:val="22"/>
          <w:lang w:val="en-US"/>
        </w:rPr>
        <w:t xml:space="preserve">reatment of urothelial cancer (UC) is </w:t>
      </w:r>
      <w:del w:id="45" w:author="Unknown Author" w:date="2024-12-18T22:32:06Z">
        <w:r>
          <w:rPr>
            <w:rFonts w:eastAsia="" w:eastAsiaTheme="minorEastAsia"/>
            <w:color w:val="000000" w:themeColor="text1"/>
            <w:sz w:val="22"/>
            <w:szCs w:val="22"/>
            <w:lang w:val="en-US"/>
          </w:rPr>
          <w:delText xml:space="preserve">now </w:delText>
        </w:r>
      </w:del>
      <w:r>
        <w:rPr>
          <w:rFonts w:eastAsia="" w:eastAsiaTheme="minorEastAsia"/>
          <w:color w:val="000000" w:themeColor="text1"/>
          <w:sz w:val="22"/>
          <w:szCs w:val="22"/>
          <w:lang w:val="en-US"/>
        </w:rPr>
        <w:t>steadily shifting towards personalized medicine</w:t>
      </w:r>
      <w:ins w:id="46" w:author="Unknown Author" w:date="2024-12-18T22:32:23Z">
        <w:r>
          <w:rPr>
            <w:rFonts w:eastAsia="" w:eastAsiaTheme="minorEastAsia"/>
            <w:color w:val="000000" w:themeColor="text1"/>
            <w:sz w:val="22"/>
            <w:szCs w:val="22"/>
            <w:lang w:val="en-US"/>
          </w:rPr>
          <w:t xml:space="preserve"> with</w:t>
        </w:r>
      </w:ins>
      <w:del w:id="47" w:author="Unknown Author" w:date="2024-12-18T22:32:27Z">
        <w:r>
          <w:rPr>
            <w:rFonts w:eastAsia="" w:eastAsiaTheme="minorEastAsia"/>
            <w:color w:val="000000" w:themeColor="text1"/>
            <w:sz w:val="22"/>
            <w:szCs w:val="22"/>
            <w:lang w:val="en-US"/>
          </w:rPr>
          <w:delText>. F</w:delText>
        </w:r>
      </w:del>
      <w:ins w:id="48" w:author="Unknown Author" w:date="2024-12-18T22:32:28Z">
        <w:r>
          <w:rPr>
            <w:sz w:val="22"/>
            <w:szCs w:val="22"/>
            <w:lang w:val="en-US"/>
          </w:rPr>
          <w:t>f</w:t>
        </w:r>
      </w:ins>
      <w:r>
        <w:rPr>
          <w:sz w:val="22"/>
          <w:szCs w:val="22"/>
          <w:lang w:val="en-US"/>
        </w:rPr>
        <w:t xml:space="preserve">ibroblast growth factor receptor (FGFR) inhibitors </w:t>
      </w:r>
      <w:del w:id="49" w:author="Unknown Author" w:date="2024-12-18T22:32:36Z">
        <w:r>
          <w:rPr>
            <w:sz w:val="22"/>
            <w:szCs w:val="22"/>
            <w:lang w:val="en-US"/>
          </w:rPr>
          <w:delText>are considered</w:delText>
        </w:r>
      </w:del>
      <w:ins w:id="50" w:author="Unknown Author" w:date="2024-12-18T22:32:36Z">
        <w:r>
          <w:rPr>
            <w:sz w:val="22"/>
            <w:szCs w:val="22"/>
            <w:lang w:val="en-US"/>
          </w:rPr>
          <w:t>as</w:t>
        </w:r>
      </w:ins>
      <w:r>
        <w:rPr>
          <w:sz w:val="22"/>
          <w:szCs w:val="22"/>
          <w:lang w:val="en-US"/>
        </w:rPr>
        <w:t xml:space="preserve"> a promising therapy </w:t>
      </w:r>
      <w:del w:id="51" w:author="Unknown Author" w:date="2024-12-19T08:40:30Z">
        <w:r>
          <w:rPr>
            <w:sz w:val="22"/>
            <w:szCs w:val="22"/>
            <w:lang w:val="en-US"/>
          </w:rPr>
          <w:delText xml:space="preserve">of UC with genetic alterations of </w:delText>
        </w:r>
      </w:del>
      <w:del w:id="52" w:author="Unknown Author" w:date="2024-12-19T08:40:30Z">
        <w:r>
          <w:rPr>
            <w:i/>
            <w:iCs/>
            <w:sz w:val="22"/>
            <w:szCs w:val="22"/>
            <w:lang w:val="en-US"/>
          </w:rPr>
          <w:delText>FGFR2</w:delText>
        </w:r>
      </w:del>
      <w:del w:id="53" w:author="Unknown Author" w:date="2024-12-19T08:40:30Z">
        <w:r>
          <w:rPr>
            <w:sz w:val="22"/>
            <w:szCs w:val="22"/>
            <w:lang w:val="en-US"/>
          </w:rPr>
          <w:delText xml:space="preserve"> and </w:delText>
        </w:r>
      </w:del>
      <w:del w:id="54" w:author="Unknown Author" w:date="2024-12-19T08:40:30Z">
        <w:r>
          <w:rPr>
            <w:i w:val="false"/>
            <w:iCs w:val="false"/>
            <w:sz w:val="22"/>
            <w:szCs w:val="22"/>
            <w:lang w:val="en-US"/>
          </w:rPr>
          <w:delText>FGFR3</w:delText>
        </w:r>
      </w:del>
      <w:ins w:id="55" w:author="Unknown Author" w:date="2024-12-19T08:40:30Z">
        <w:r>
          <w:rPr>
            <w:rFonts w:eastAsia="Aptos" w:cs="" w:cstheme="minorBidi" w:eastAsiaTheme="minorHAnsi"/>
            <w:i w:val="false"/>
            <w:iCs w:val="false"/>
            <w:color w:val="auto"/>
            <w:kern w:val="0"/>
            <w:sz w:val="22"/>
            <w:szCs w:val="22"/>
            <w:lang w:val="en-US" w:eastAsia="en-US" w:bidi="ar-SA"/>
          </w:rPr>
          <w:t>approach</w:t>
        </w:r>
      </w:ins>
      <w:r>
        <w:rPr>
          <w:sz w:val="22"/>
          <w:szCs w:val="22"/>
          <w:lang w:val="en-US"/>
        </w:rPr>
        <w:t xml:space="preserve">. </w:t>
      </w:r>
      <w:ins w:id="56" w:author="Unknown Author" w:date="2024-12-18T22:30:03Z">
        <w:r>
          <w:rPr>
            <w:sz w:val="22"/>
            <w:szCs w:val="22"/>
            <w:lang w:val="en-US"/>
          </w:rPr>
          <w:t xml:space="preserve">The pan-FGFR inhibitor </w:t>
        </w:r>
      </w:ins>
      <w:del w:id="57" w:author="Unknown Author" w:date="2024-12-18T22:30:11Z">
        <w:r>
          <w:rPr>
            <w:rFonts w:cs="Aptos" w:cstheme="minorHAnsi"/>
            <w:color w:val="000000" w:themeColor="text1"/>
            <w:sz w:val="22"/>
            <w:szCs w:val="22"/>
            <w:shd w:fill="FFFFFF" w:val="clear"/>
            <w:lang w:val="en-US"/>
          </w:rPr>
          <w:delText>E</w:delText>
        </w:r>
      </w:del>
      <w:ins w:id="58" w:author="Unknown Author" w:date="2024-12-18T22:30:12Z">
        <w:r>
          <w:rPr>
            <w:rFonts w:cs="Aptos" w:cstheme="minorHAnsi"/>
            <w:color w:val="000000" w:themeColor="text1"/>
            <w:sz w:val="22"/>
            <w:szCs w:val="22"/>
            <w:shd w:fill="FFFFFF" w:val="clear"/>
            <w:lang w:val="en-US"/>
          </w:rPr>
          <w:t>e</w:t>
        </w:r>
      </w:ins>
      <w:r>
        <w:rPr>
          <w:rFonts w:eastAsia="" w:cs="Aptos" w:cstheme="minorHAnsi" w:eastAsiaTheme="minorEastAsia"/>
          <w:color w:val="000000" w:themeColor="text1"/>
          <w:sz w:val="22"/>
          <w:szCs w:val="22"/>
          <w:lang w:val="en-US"/>
        </w:rPr>
        <w:t xml:space="preserve">rdafitinib is </w:t>
      </w:r>
      <w:del w:id="59" w:author="Unknown Author" w:date="2024-12-18T22:30:18Z">
        <w:r>
          <w:rPr>
            <w:rFonts w:eastAsia="" w:cs="Aptos" w:cstheme="minorHAnsi" w:eastAsiaTheme="minorEastAsia"/>
            <w:color w:val="000000" w:themeColor="text1"/>
            <w:sz w:val="22"/>
            <w:szCs w:val="22"/>
            <w:lang w:val="en-US"/>
          </w:rPr>
          <w:delText>the only approved pan-FGFR inhibitor</w:delText>
        </w:r>
      </w:del>
      <w:ins w:id="60" w:author="Unknown Author" w:date="2024-12-18T22:30:18Z">
        <w:r>
          <w:rPr>
            <w:rFonts w:eastAsia="" w:cs="Aptos" w:cstheme="minorHAnsi" w:eastAsiaTheme="minorEastAsia"/>
            <w:color w:val="000000" w:themeColor="text1"/>
            <w:sz w:val="22"/>
            <w:szCs w:val="22"/>
            <w:lang w:val="en-US"/>
          </w:rPr>
          <w:t>currently approved only</w:t>
        </w:r>
      </w:ins>
      <w:r>
        <w:rPr>
          <w:rFonts w:eastAsia="" w:cs="Aptos" w:cstheme="minorHAnsi" w:eastAsiaTheme="minorEastAsia"/>
          <w:color w:val="000000" w:themeColor="text1"/>
          <w:sz w:val="22"/>
          <w:szCs w:val="22"/>
          <w:lang w:val="en-US"/>
        </w:rPr>
        <w:t xml:space="preserve"> for metastatic UC with </w:t>
      </w:r>
      <w:del w:id="61" w:author="Unknown Author" w:date="2024-12-18T22:45:57Z">
        <w:r>
          <w:rPr>
            <w:rFonts w:eastAsia="" w:cs="Aptos" w:cstheme="minorHAnsi" w:eastAsiaTheme="minorEastAsia"/>
            <w:color w:val="000000" w:themeColor="text1"/>
            <w:sz w:val="22"/>
            <w:szCs w:val="22"/>
            <w:lang w:val="en-US"/>
          </w:rPr>
          <w:delText xml:space="preserve">susceptible </w:delText>
        </w:r>
      </w:del>
      <w:r>
        <w:rPr>
          <w:rFonts w:eastAsia="" w:cs="Aptos" w:cstheme="minorHAnsi" w:eastAsiaTheme="minorEastAsia"/>
          <w:i/>
          <w:iCs/>
          <w:color w:val="000000" w:themeColor="text1"/>
          <w:sz w:val="22"/>
          <w:szCs w:val="22"/>
          <w:lang w:val="en-US"/>
        </w:rPr>
        <w:t>FGFR3/2</w:t>
      </w:r>
      <w:r>
        <w:rPr>
          <w:rFonts w:eastAsia="" w:cs="Aptos" w:cstheme="minorHAnsi" w:eastAsiaTheme="minorEastAsia"/>
          <w:color w:val="000000" w:themeColor="text1"/>
          <w:sz w:val="22"/>
          <w:szCs w:val="22"/>
          <w:lang w:val="en-US"/>
        </w:rPr>
        <w:t xml:space="preserve"> alterations </w:t>
      </w:r>
      <w:del w:id="62" w:author="Unknown Author" w:date="2024-12-18T21:39:18Z">
        <w:r>
          <w:rPr>
            <w:rFonts w:eastAsia="" w:cs="Aptos" w:cstheme="minorHAnsi" w:eastAsiaTheme="minorEastAsia"/>
            <w:color w:val="000000" w:themeColor="text1"/>
            <w:sz w:val="22"/>
            <w:szCs w:val="22"/>
            <w:lang w:val="en-US"/>
          </w:rPr>
          <w:delText>after previous</w:delText>
        </w:r>
      </w:del>
      <w:ins w:id="63" w:author="Unknown Author" w:date="2024-12-18T21:39:18Z">
        <w:r>
          <w:rPr>
            <w:rFonts w:eastAsia="" w:cs="Aptos" w:cstheme="minorHAnsi" w:eastAsiaTheme="minorEastAsia"/>
            <w:color w:val="000000" w:themeColor="text1"/>
            <w:sz w:val="22"/>
            <w:szCs w:val="22"/>
            <w:lang w:val="en-US"/>
          </w:rPr>
          <w:t>following</w:t>
        </w:r>
      </w:ins>
      <w:r>
        <w:rPr>
          <w:rFonts w:eastAsia="" w:cs="Aptos" w:cstheme="minorHAnsi" w:eastAsiaTheme="minorEastAsia"/>
          <w:color w:val="000000" w:themeColor="text1"/>
          <w:sz w:val="22"/>
          <w:szCs w:val="22"/>
          <w:lang w:val="en-US"/>
        </w:rPr>
        <w:t xml:space="preserve"> anti-PD-1 or anti-PD-L1 treatment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1</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 xml:space="preserve">. Erdafitinib </w:t>
      </w:r>
      <w:del w:id="64" w:author="Unknown Author" w:date="2024-12-18T22:51:36Z">
        <w:r>
          <w:rPr>
            <w:rFonts w:eastAsia="" w:cs="Aptos" w:cstheme="minorHAnsi" w:eastAsiaTheme="minorEastAsia"/>
            <w:color w:val="000000" w:themeColor="text1"/>
            <w:sz w:val="22"/>
            <w:szCs w:val="22"/>
            <w:lang w:val="en-US"/>
          </w:rPr>
          <w:delText>shows also high efficacy</w:delText>
        </w:r>
      </w:del>
      <w:ins w:id="65" w:author="Unknown Author" w:date="2024-12-18T22:51:36Z">
        <w:r>
          <w:rPr>
            <w:rFonts w:eastAsia="" w:cs="Aptos" w:cstheme="minorHAnsi" w:eastAsiaTheme="minorEastAsia"/>
            <w:color w:val="000000" w:themeColor="text1"/>
            <w:kern w:val="0"/>
            <w:sz w:val="22"/>
            <w:szCs w:val="22"/>
            <w:lang w:val="en-US" w:eastAsia="en-US" w:bidi="ar-SA"/>
          </w:rPr>
          <w:t>efficacy</w:t>
        </w:r>
      </w:ins>
      <w:ins w:id="66" w:author="Unknown Author" w:date="2024-12-18T22:51:36Z">
        <w:r>
          <w:rPr>
            <w:rFonts w:eastAsia="" w:cs="Aptos" w:cstheme="minorHAnsi" w:eastAsiaTheme="minorEastAsia"/>
            <w:color w:val="000000" w:themeColor="text1"/>
            <w:sz w:val="22"/>
            <w:szCs w:val="22"/>
            <w:lang w:val="en-US"/>
          </w:rPr>
          <w:t xml:space="preserve"> was shown</w:t>
        </w:r>
      </w:ins>
      <w:r>
        <w:rPr>
          <w:rFonts w:eastAsia="" w:cs="Aptos" w:cstheme="minorHAnsi" w:eastAsiaTheme="minorEastAsia"/>
          <w:color w:val="000000" w:themeColor="text1"/>
          <w:sz w:val="22"/>
          <w:szCs w:val="22"/>
          <w:lang w:val="en-US"/>
        </w:rPr>
        <w:t xml:space="preserve"> in Bacillus Calmette-Guerin (BCG)-unresponsive high-risk non-muscle invasive cancer (NMIBC)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2</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 xml:space="preserve"> and is </w:t>
      </w:r>
      <w:del w:id="67" w:author="Unknown Author" w:date="2024-12-18T22:33:09Z">
        <w:r>
          <w:rPr>
            <w:rFonts w:eastAsia="" w:cs="Aptos" w:cstheme="minorHAnsi" w:eastAsiaTheme="minorEastAsia"/>
            <w:color w:val="000000" w:themeColor="text1"/>
            <w:sz w:val="22"/>
            <w:szCs w:val="22"/>
            <w:lang w:val="en-US"/>
          </w:rPr>
          <w:delText xml:space="preserve">currently </w:delText>
        </w:r>
      </w:del>
      <w:r>
        <w:rPr>
          <w:rFonts w:eastAsia="" w:cs="Aptos" w:cstheme="minorHAnsi" w:eastAsiaTheme="minorEastAsia"/>
          <w:color w:val="000000" w:themeColor="text1"/>
          <w:sz w:val="22"/>
          <w:szCs w:val="22"/>
          <w:lang w:val="en-US"/>
        </w:rPr>
        <w:t xml:space="preserve">being investigated </w:t>
      </w:r>
      <w:ins w:id="68" w:author="Unknown Author" w:date="2024-12-18T22:52:02Z">
        <w:r>
          <w:rPr>
            <w:rFonts w:eastAsia="" w:cs="Aptos" w:cstheme="minorHAnsi" w:eastAsiaTheme="minorEastAsia"/>
            <w:color w:val="000000" w:themeColor="text1"/>
            <w:sz w:val="22"/>
            <w:szCs w:val="22"/>
            <w:lang w:val="en-US"/>
          </w:rPr>
          <w:t>with</w:t>
        </w:r>
      </w:ins>
      <w:del w:id="69" w:author="Unknown Author" w:date="2024-12-18T22:52:01Z">
        <w:r>
          <w:rPr>
            <w:rFonts w:eastAsia="" w:cs="Aptos" w:cstheme="minorHAnsi" w:eastAsiaTheme="minorEastAsia"/>
            <w:color w:val="000000" w:themeColor="text1"/>
            <w:sz w:val="22"/>
            <w:szCs w:val="22"/>
            <w:lang w:val="en-US"/>
          </w:rPr>
          <w:delText>as</w:delText>
        </w:r>
      </w:del>
      <w:r>
        <w:rPr>
          <w:rFonts w:eastAsia="" w:cs="Aptos" w:cstheme="minorHAnsi" w:eastAsiaTheme="minorEastAsia"/>
          <w:color w:val="000000" w:themeColor="text1"/>
          <w:sz w:val="22"/>
          <w:szCs w:val="22"/>
          <w:lang w:val="en-US"/>
        </w:rPr>
        <w:t xml:space="preserve"> an intravesical device system in </w:t>
      </w:r>
      <w:r>
        <w:rPr>
          <w:rFonts w:eastAsia="" w:cs="Aptos" w:cstheme="minorHAnsi" w:eastAsiaTheme="minorEastAsia"/>
          <w:i/>
          <w:iCs/>
          <w:color w:val="000000" w:themeColor="text1"/>
          <w:sz w:val="22"/>
          <w:szCs w:val="22"/>
          <w:lang w:val="en-US"/>
        </w:rPr>
        <w:t>FGFR</w:t>
      </w:r>
      <w:r>
        <w:rPr>
          <w:rFonts w:eastAsia="" w:cs="Aptos" w:cstheme="minorHAnsi" w:eastAsiaTheme="minorEastAsia"/>
          <w:color w:val="000000" w:themeColor="text1"/>
          <w:sz w:val="22"/>
          <w:szCs w:val="22"/>
          <w:lang w:val="en-US"/>
        </w:rPr>
        <w:t>-altered intermediate-risk NMIBC (</w:t>
      </w:r>
      <w:r>
        <w:rPr>
          <w:rFonts w:eastAsia="" w:eastAsiaTheme="minorEastAsia"/>
          <w:color w:val="000000" w:themeColor="text1"/>
          <w:sz w:val="22"/>
          <w:szCs w:val="22"/>
          <w:lang w:val="en-US"/>
        </w:rPr>
        <w:t>NCT06319820</w:t>
      </w:r>
      <w:r>
        <w:rPr>
          <w:rFonts w:eastAsia="" w:cs="Aptos" w:cstheme="minorHAnsi" w:eastAsiaTheme="minorEastAsia"/>
          <w:color w:val="000000" w:themeColor="text1"/>
          <w:sz w:val="22"/>
          <w:szCs w:val="22"/>
          <w:lang w:val="en-US"/>
        </w:rPr>
        <w:t xml:space="preserve">). Here, we aimed to characterize genetic alterations, </w:t>
      </w:r>
      <w:r>
        <w:rPr>
          <w:sz w:val="22"/>
          <w:szCs w:val="22"/>
          <w:lang w:val="en-US"/>
        </w:rPr>
        <w:t xml:space="preserve">co-regulation, and differential expression of 45 FGF-, FGFR-, and FGF binding protein (FGFBP) coding genes in five published UC cohorts (GENIE BLCA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3</w:t>
      </w:r>
      <w:r>
        <w:rPr>
          <w:rFonts w:eastAsia="Symbol" w:cs="Symbol" w:ascii="Symbol" w:hAnsi="Symbol"/>
          <w:color w:val="000000" w:themeColor="text1"/>
          <w:sz w:val="22"/>
          <w:szCs w:val="22"/>
          <w:lang w:val="en-US"/>
        </w:rPr>
        <w:t></w:t>
      </w:r>
      <w:r>
        <w:rPr>
          <w:sz w:val="22"/>
          <w:szCs w:val="22"/>
          <w:lang w:val="en-US"/>
        </w:rPr>
        <w:t xml:space="preserve">, MSK IMPACT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4</w:t>
      </w:r>
      <w:r>
        <w:rPr>
          <w:rFonts w:eastAsia="Symbol" w:cs="Symbol" w:ascii="Symbol" w:hAnsi="Symbol"/>
          <w:color w:val="000000" w:themeColor="text1"/>
          <w:sz w:val="22"/>
          <w:szCs w:val="22"/>
          <w:lang w:val="en-US"/>
        </w:rPr>
        <w:t></w:t>
      </w:r>
      <w:r>
        <w:rPr>
          <w:sz w:val="22"/>
          <w:szCs w:val="22"/>
          <w:lang w:val="en-US"/>
        </w:rPr>
        <w:t xml:space="preserve">, TCGA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5,6</w:t>
      </w:r>
      <w:r>
        <w:rPr>
          <w:rFonts w:eastAsia="Symbol" w:cs="Symbol" w:ascii="Symbol" w:hAnsi="Symbol"/>
          <w:color w:val="000000" w:themeColor="text1"/>
          <w:sz w:val="22"/>
          <w:szCs w:val="22"/>
          <w:lang w:val="en-US"/>
        </w:rPr>
        <w:t></w:t>
      </w:r>
      <w:r>
        <w:rPr>
          <w:sz w:val="22"/>
          <w:szCs w:val="22"/>
          <w:lang w:val="en-US"/>
        </w:rPr>
        <w:t xml:space="preserve">, IMvigor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7</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 xml:space="preserve"> </w:t>
      </w:r>
      <w:r>
        <w:rPr>
          <w:sz w:val="22"/>
          <w:szCs w:val="22"/>
          <w:lang w:val="en-US"/>
        </w:rPr>
        <w:t xml:space="preserve">and BCAN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8</w:t>
      </w:r>
      <w:r>
        <w:rPr>
          <w:rFonts w:eastAsia="Symbol" w:cs="Symbol" w:ascii="Symbol" w:hAnsi="Symbol"/>
          <w:color w:val="000000" w:themeColor="text1"/>
          <w:sz w:val="22"/>
          <w:szCs w:val="22"/>
          <w:lang w:val="en-US"/>
        </w:rPr>
        <w:t></w:t>
      </w:r>
      <w:r>
        <w:rPr>
          <w:sz w:val="22"/>
          <w:szCs w:val="22"/>
          <w:lang w:val="en-US"/>
        </w:rPr>
        <w:t xml:space="preserve">) including 4824 </w:t>
      </w:r>
      <w:del w:id="70" w:author="Unknown Author" w:date="2024-12-19T08:42:16Z">
        <w:r>
          <w:rPr>
            <w:sz w:val="22"/>
            <w:szCs w:val="22"/>
            <w:lang w:val="en-US"/>
          </w:rPr>
          <w:delText>genetic and transcriptomic</w:delText>
        </w:r>
      </w:del>
      <w:ins w:id="71" w:author="Unknown Author" w:date="2024-12-19T08:42:16Z">
        <w:r>
          <w:rPr>
            <w:rFonts w:eastAsia="Aptos" w:cs="" w:cstheme="minorBidi" w:eastAsiaTheme="minorHAnsi"/>
            <w:color w:val="auto"/>
            <w:kern w:val="0"/>
            <w:sz w:val="22"/>
            <w:szCs w:val="22"/>
            <w:lang w:val="en-US" w:eastAsia="en-US" w:bidi="ar-SA"/>
          </w:rPr>
          <w:t>molecular</w:t>
        </w:r>
      </w:ins>
      <w:r>
        <w:rPr>
          <w:sz w:val="22"/>
          <w:szCs w:val="22"/>
          <w:lang w:val="en-US"/>
        </w:rPr>
        <w:t xml:space="preserve"> profiles. Furthermore, we evaluated if and how FGFR-, FGF-, and FGFBP-coding gene expression contributes to phenotypic variability of UC captured by the consensus molecular classification</w:t>
      </w:r>
      <w:ins w:id="72" w:author="Unknown Author" w:date="2024-12-18T21:40:26Z">
        <w:r>
          <w:rPr>
            <w:sz w:val="22"/>
            <w:szCs w:val="22"/>
            <w:lang w:val="en-US"/>
          </w:rPr>
          <w:t>.</w:t>
        </w:r>
      </w:ins>
      <w:r>
        <w:rPr>
          <w:sz w:val="22"/>
          <w:szCs w:val="22"/>
          <w:lang w:val="en-US"/>
        </w:rPr>
        <w:t xml:space="preserve"> </w:t>
      </w:r>
      <w:r>
        <w:rPr>
          <w:rFonts w:eastAsia="Symbol" w:cs="Symbol" w:ascii="Symbol" w:hAnsi="Symbol"/>
          <w:color w:val="000000" w:themeColor="text1"/>
          <w:sz w:val="22"/>
          <w:szCs w:val="22"/>
          <w:lang w:val="en-US"/>
        </w:rPr>
        <w:t></w:t>
      </w:r>
    </w:p>
    <w:p>
      <w:pPr>
        <w:pStyle w:val="TextBody"/>
        <w:spacing w:lineRule="auto" w:line="360"/>
        <w:jc w:val="both"/>
        <w:rPr>
          <w:sz w:val="22"/>
          <w:szCs w:val="22"/>
        </w:rPr>
      </w:pPr>
      <w:r>
        <w:rPr>
          <w:sz w:val="22"/>
          <w:szCs w:val="22"/>
        </w:rPr>
        <w:t xml:space="preserve">Co-expression of FGFR-, FGF-, and FGFBP-coding genes was explored by </w:t>
      </w:r>
      <w:ins w:id="73" w:author="Unknown Author" w:date="2024-12-18T21:40:43Z">
        <w:r>
          <w:rPr/>
          <w:commentReference w:id="5"/>
        </w:r>
      </w:ins>
      <w:del w:id="74" w:author="Unknown Author" w:date="2024-12-18T21:40:41Z">
        <w:r>
          <w:rPr>
            <w:sz w:val="22"/>
            <w:szCs w:val="22"/>
          </w:rPr>
          <w:delText xml:space="preserve">correlation and </w:delText>
        </w:r>
      </w:del>
      <w:r>
        <w:rPr>
          <w:sz w:val="22"/>
          <w:szCs w:val="22"/>
        </w:rPr>
        <w:t xml:space="preserve">network analyses. </w:t>
      </w:r>
      <w:ins w:id="75" w:author="Unknown Author" w:date="2024-12-18T21:41:10Z">
        <w:r>
          <w:rPr>
            <w:sz w:val="22"/>
            <w:szCs w:val="22"/>
          </w:rPr>
          <w:t xml:space="preserve">Response of 39 UC cell lines to pan-FGFR inhibitors was </w:t>
        </w:r>
      </w:ins>
      <w:ins w:id="76" w:author="Unknown Author" w:date="2024-12-18T21:41:10Z">
        <w:r>
          <w:rPr>
            <w:sz w:val="22"/>
            <w:szCs w:val="22"/>
            <w:lang w:val="en-US"/>
          </w:rPr>
          <w:t>assessed</w:t>
        </w:r>
      </w:ins>
      <w:ins w:id="77" w:author="Unknown Author" w:date="2024-12-18T21:41:10Z">
        <w:r>
          <w:rPr>
            <w:sz w:val="22"/>
            <w:szCs w:val="22"/>
          </w:rPr>
          <w:t xml:space="preserve"> in GDSC1/2 and PRISM drug screens</w:t>
        </w:r>
      </w:ins>
      <w:ins w:id="78" w:author="Unknown Author" w:date="2024-12-18T22:47:47Z">
        <w:r>
          <w:rPr>
            <w:sz w:val="22"/>
            <w:szCs w:val="22"/>
          </w:rPr>
          <w:t xml:space="preserve"> </w:t>
        </w:r>
      </w:ins>
      <w:ins w:id="79" w:author="Unknown Author" w:date="2024-12-18T22:47:47Z">
        <w:r>
          <w:rPr>
            <w:sz w:val="22"/>
            <w:szCs w:val="22"/>
            <w:lang w:val="en-US"/>
          </w:rPr>
          <w:t>available</w:t>
        </w:r>
      </w:ins>
      <w:ins w:id="80" w:author="Unknown Author" w:date="2024-12-18T22:47:47Z">
        <w:r>
          <w:rPr>
            <w:sz w:val="22"/>
            <w:szCs w:val="22"/>
          </w:rPr>
          <w:t xml:space="preserve"> via </w:t>
        </w:r>
      </w:ins>
      <w:del w:id="81" w:author="Unknown Author" w:date="2024-12-18T21:42:49Z">
        <w:r>
          <w:rPr>
            <w:sz w:val="22"/>
            <w:szCs w:val="22"/>
          </w:rPr>
          <w:delText>Resistance analysis to pan-FGFR inhibitors using GDSC1/2 and PRISM drug screening was performed in 39 UC cell lines from</w:delText>
        </w:r>
      </w:del>
      <w:r>
        <w:rPr>
          <w:sz w:val="22"/>
          <w:szCs w:val="22"/>
        </w:rPr>
        <w:t xml:space="preserve"> the </w:t>
      </w:r>
      <w:hyperlink r:id="rId3">
        <w:r>
          <w:rPr>
            <w:rStyle w:val="InternetLink"/>
            <w:sz w:val="22"/>
            <w:szCs w:val="22"/>
          </w:rPr>
          <w:t>DepMap portal</w:t>
        </w:r>
      </w:hyperlink>
      <w:r>
        <w:rPr>
          <w:sz w:val="22"/>
          <w:szCs w:val="22"/>
        </w:rPr>
        <w:t xml:space="preserve">. Machine learning was used to reproduce </w:t>
      </w:r>
      <w:r>
        <w:rPr/>
        <w:t xml:space="preserve">the </w:t>
      </w:r>
      <w:r>
        <w:rPr>
          <w:sz w:val="22"/>
          <w:szCs w:val="22"/>
        </w:rPr>
        <w:t xml:space="preserve">consensus molecular subsets </w:t>
      </w:r>
      <w:r>
        <w:rPr>
          <w:rFonts w:eastAsia="Symbol" w:cs="Symbol" w:ascii="Symbol" w:hAnsi="Symbol"/>
          <w:color w:val="000000" w:themeColor="text1"/>
          <w:sz w:val="22"/>
          <w:szCs w:val="22"/>
        </w:rPr>
        <w:t></w:t>
      </w:r>
      <w:r>
        <w:rPr>
          <w:rFonts w:eastAsia="" w:cs="Aptos" w:cstheme="minorHAnsi" w:eastAsiaTheme="minorEastAsia"/>
          <w:color w:val="000000" w:themeColor="text1"/>
          <w:sz w:val="22"/>
          <w:szCs w:val="22"/>
        </w:rPr>
        <w:t>9</w:t>
      </w:r>
      <w:r>
        <w:rPr>
          <w:rFonts w:eastAsia="Symbol" w:cs="Symbol" w:ascii="Symbol" w:hAnsi="Symbol"/>
          <w:color w:val="000000" w:themeColor="text1"/>
          <w:sz w:val="22"/>
          <w:szCs w:val="22"/>
        </w:rPr>
        <w:t></w:t>
      </w:r>
      <w:r>
        <w:rPr>
          <w:sz w:val="22"/>
          <w:szCs w:val="22"/>
        </w:rPr>
        <w:t xml:space="preserve">. </w:t>
      </w:r>
      <w:hyperlink r:id="rId4">
        <w:ins w:id="82" w:author="Unknown Author" w:date="2024-12-18T22:48:36Z">
          <w:r>
            <w:rPr>
              <w:rStyle w:val="InternetLink"/>
              <w:sz w:val="22"/>
              <w:szCs w:val="22"/>
            </w:rPr>
            <w:t>Human Protein Atlas</w:t>
          </w:r>
        </w:ins>
      </w:hyperlink>
      <w:ins w:id="83" w:author="Unknown Author" w:date="2024-12-18T22:48:36Z">
        <w:r>
          <w:rPr>
            <w:rStyle w:val="InternetLink"/>
            <w:sz w:val="22"/>
            <w:szCs w:val="22"/>
          </w:rPr>
          <w:t xml:space="preserve"> immunohistochemistry (IHC) data was used for validation of gene expression at protein level.</w:t>
        </w:r>
      </w:ins>
      <w:ins w:id="84" w:author="Unknown Author" w:date="2024-12-18T22:49:46Z">
        <w:r>
          <w:rPr>
            <w:rStyle w:val="InternetLink"/>
            <w:sz w:val="22"/>
            <w:szCs w:val="22"/>
          </w:rPr>
          <w:t xml:space="preserve"> </w:t>
        </w:r>
      </w:ins>
      <w:del w:id="85" w:author="Unknown Author" w:date="2024-12-18T22:49:46Z">
        <w:r>
          <w:rPr>
            <w:rStyle w:val="InternetLink"/>
            <w:sz w:val="22"/>
            <w:szCs w:val="22"/>
          </w:rPr>
          <w:delText xml:space="preserve">Validation of expression of the genes of interest at protein level was done with immunohistochemistry (IHC) data from the </w:delText>
        </w:r>
      </w:del>
      <w:hyperlink r:id="rId5">
        <w:del w:id="86" w:author="Unknown Author" w:date="2024-12-18T22:49:46Z">
          <w:r>
            <w:rPr>
              <w:rStyle w:val="InternetLink"/>
              <w:sz w:val="22"/>
              <w:szCs w:val="22"/>
            </w:rPr>
            <w:delText>Human Protein Atlas</w:delText>
          </w:r>
        </w:del>
      </w:hyperlink>
      <w:r>
        <w:rPr>
          <w:rStyle w:val="InternetLink"/>
          <w:sz w:val="22"/>
          <w:szCs w:val="22"/>
          <w:u w:val="none"/>
        </w:rPr>
        <w:t xml:space="preserve">. </w:t>
      </w:r>
      <w:r>
        <w:rPr>
          <w:sz w:val="22"/>
          <w:szCs w:val="22"/>
        </w:rPr>
        <w:t xml:space="preserve">Detailed information on bioinformatics, characteristics of </w:t>
      </w:r>
      <w:ins w:id="87" w:author="Unknown Author" w:date="2024-12-19T08:43:51Z">
        <w:r>
          <w:rPr>
            <w:sz w:val="22"/>
            <w:szCs w:val="22"/>
          </w:rPr>
          <w:t xml:space="preserve">the </w:t>
        </w:r>
      </w:ins>
      <w:r>
        <w:rPr>
          <w:sz w:val="22"/>
          <w:szCs w:val="22"/>
        </w:rPr>
        <w:t xml:space="preserve">collectives and </w:t>
      </w:r>
      <w:del w:id="88" w:author="Unknown Author" w:date="2024-12-19T08:43:57Z">
        <w:r>
          <w:rPr>
            <w:sz w:val="22"/>
            <w:szCs w:val="22"/>
          </w:rPr>
          <w:delText>selected genes coding for FGF/FGFR/FGFBP</w:delText>
        </w:r>
      </w:del>
      <w:ins w:id="89" w:author="Unknown Author" w:date="2024-12-19T08:43:57Z">
        <w:r>
          <w:rPr>
            <w:rFonts w:eastAsia="Aptos" w:cs="" w:cstheme="minorBidi" w:eastAsiaTheme="minorHAnsi"/>
            <w:color w:val="auto"/>
            <w:kern w:val="0"/>
            <w:sz w:val="22"/>
            <w:szCs w:val="22"/>
            <w:lang w:val="en-US" w:eastAsia="en-US" w:bidi="ar-SA"/>
          </w:rPr>
          <w:t>ge</w:t>
        </w:r>
      </w:ins>
      <w:ins w:id="90" w:author="Unknown Author" w:date="2024-12-19T08:44:01Z">
        <w:r>
          <w:rPr>
            <w:rFonts w:eastAsia="Aptos" w:cs="" w:cstheme="minorBidi" w:eastAsiaTheme="minorHAnsi"/>
            <w:color w:val="auto"/>
            <w:kern w:val="0"/>
            <w:sz w:val="22"/>
            <w:szCs w:val="22"/>
            <w:lang w:val="en-US" w:eastAsia="en-US" w:bidi="ar-SA"/>
          </w:rPr>
          <w:t>nes</w:t>
        </w:r>
      </w:ins>
      <w:r>
        <w:rPr>
          <w:sz w:val="22"/>
          <w:szCs w:val="22"/>
        </w:rPr>
        <w:t xml:space="preserve"> are presented in Supplementary Material and Supplementary Tables 1-2. </w:t>
      </w:r>
    </w:p>
    <w:p>
      <w:pPr>
        <w:pStyle w:val="TextBody"/>
        <w:spacing w:lineRule="auto" w:line="360"/>
        <w:jc w:val="both"/>
        <w:rPr>
          <w:sz w:val="22"/>
          <w:szCs w:val="22"/>
        </w:rPr>
      </w:pPr>
      <w:r>
        <w:rPr>
          <w:sz w:val="22"/>
          <w:szCs w:val="22"/>
        </w:rPr>
        <w:t xml:space="preserve">Somatic mutations of </w:t>
      </w:r>
      <w:r>
        <w:rPr>
          <w:i/>
          <w:iCs/>
          <w:sz w:val="22"/>
          <w:szCs w:val="22"/>
        </w:rPr>
        <w:t>FGFR3</w:t>
      </w:r>
      <w:r>
        <w:rPr>
          <w:sz w:val="22"/>
          <w:szCs w:val="22"/>
        </w:rPr>
        <w:t xml:space="preserve"> (15%</w:t>
      </w:r>
      <w:ins w:id="91" w:author="Unknown Author" w:date="2024-12-19T08:49:34Z">
        <w:r>
          <w:rPr>
            <w:sz w:val="22"/>
            <w:szCs w:val="22"/>
          </w:rPr>
          <w:t>-</w:t>
        </w:r>
      </w:ins>
      <w:del w:id="92" w:author="Unknown Author" w:date="2024-12-19T08:49:34Z">
        <w:r>
          <w:rPr>
            <w:sz w:val="22"/>
            <w:szCs w:val="22"/>
          </w:rPr>
          <w:delText xml:space="preserve"> </w:delText>
        </w:r>
      </w:del>
      <w:del w:id="93" w:author="Unknown Author" w:date="2024-12-19T08:48:25Z">
        <w:r>
          <w:rPr>
            <w:sz w:val="22"/>
            <w:szCs w:val="22"/>
          </w:rPr>
          <w:delText>[TCGA] to</w:delText>
        </w:r>
      </w:del>
      <w:r>
        <w:rPr>
          <w:sz w:val="22"/>
          <w:szCs w:val="22"/>
        </w:rPr>
        <w:t xml:space="preserve"> 27%</w:t>
      </w:r>
      <w:ins w:id="94" w:author="Unknown Author" w:date="2024-12-19T08:48:36Z">
        <w:r>
          <w:rPr>
            <w:sz w:val="22"/>
            <w:szCs w:val="22"/>
          </w:rPr>
          <w:t xml:space="preserve"> </w:t>
        </w:r>
      </w:ins>
      <w:ins w:id="95" w:author="Unknown Author" w:date="2024-12-19T08:48:36Z">
        <w:r>
          <w:rPr>
            <w:sz w:val="22"/>
            <w:szCs w:val="22"/>
          </w:rPr>
          <w:t>of cancers</w:t>
        </w:r>
      </w:ins>
      <w:del w:id="96" w:author="Unknown Author" w:date="2024-12-19T08:48:32Z">
        <w:r>
          <w:rPr>
            <w:sz w:val="22"/>
            <w:szCs w:val="22"/>
          </w:rPr>
          <w:delText xml:space="preserve"> [MSK IMPACT]</w:delText>
        </w:r>
      </w:del>
      <w:r>
        <w:rPr>
          <w:sz w:val="22"/>
          <w:szCs w:val="22"/>
        </w:rPr>
        <w:t xml:space="preserve">) and amplification of the 11q13 chromosome region with </w:t>
      </w:r>
      <w:r>
        <w:rPr>
          <w:i/>
          <w:iCs/>
          <w:sz w:val="22"/>
          <w:szCs w:val="22"/>
        </w:rPr>
        <w:t>FGF3/FGF4</w:t>
      </w:r>
      <w:r>
        <w:rPr>
          <w:sz w:val="22"/>
          <w:szCs w:val="22"/>
        </w:rPr>
        <w:t>/</w:t>
      </w:r>
      <w:r>
        <w:rPr>
          <w:i/>
          <w:iCs/>
          <w:sz w:val="22"/>
          <w:szCs w:val="22"/>
        </w:rPr>
        <w:t>FGF19</w:t>
      </w:r>
      <w:r>
        <w:rPr>
          <w:sz w:val="22"/>
          <w:szCs w:val="22"/>
        </w:rPr>
        <w:t xml:space="preserve"> genes (6.3%</w:t>
      </w:r>
      <w:ins w:id="97" w:author="Unknown Author" w:date="2024-12-19T08:48:49Z">
        <w:r>
          <w:rPr>
            <w:sz w:val="22"/>
            <w:szCs w:val="22"/>
          </w:rPr>
          <w:t>-</w:t>
        </w:r>
      </w:ins>
      <w:del w:id="98" w:author="Unknown Author" w:date="2024-12-19T08:48:49Z">
        <w:r>
          <w:rPr>
            <w:sz w:val="22"/>
            <w:szCs w:val="22"/>
          </w:rPr>
          <w:delText xml:space="preserve"> [GENIE] to </w:delText>
        </w:r>
      </w:del>
      <w:r>
        <w:rPr>
          <w:sz w:val="22"/>
          <w:szCs w:val="22"/>
        </w:rPr>
        <w:t>10.4%</w:t>
      </w:r>
      <w:del w:id="99" w:author="Unknown Author" w:date="2024-12-19T08:48:55Z">
        <w:r>
          <w:rPr>
            <w:sz w:val="22"/>
            <w:szCs w:val="22"/>
          </w:rPr>
          <w:delText xml:space="preserve"> [TCGA]</w:delText>
        </w:r>
      </w:del>
      <w:r>
        <w:rPr>
          <w:sz w:val="22"/>
          <w:szCs w:val="22"/>
        </w:rPr>
        <w:t xml:space="preserve">) were the most common genetic alterations. </w:t>
      </w:r>
      <w:r>
        <w:rPr>
          <w:i/>
          <w:iCs/>
          <w:sz w:val="22"/>
          <w:szCs w:val="22"/>
        </w:rPr>
        <w:t>FGFR3</w:t>
      </w:r>
      <w:r>
        <w:rPr>
          <w:sz w:val="22"/>
          <w:szCs w:val="22"/>
        </w:rPr>
        <w:t xml:space="preserve"> mutations were significantly enriched in luminal papillary (LumP) cancers (</w:t>
      </w:r>
      <w:del w:id="100" w:author="Unknown Author" w:date="2024-12-19T08:49:20Z">
        <w:r>
          <w:rPr>
            <w:sz w:val="22"/>
            <w:szCs w:val="22"/>
          </w:rPr>
          <w:delText>TCGA: 37%, IMvigor: 56%, BCAN: 48%</w:delText>
        </w:r>
      </w:del>
      <w:ins w:id="101" w:author="Unknown Author" w:date="2024-12-19T08:49:20Z">
        <w:r>
          <w:rPr>
            <w:rFonts w:eastAsia="Aptos" w:cs="" w:cstheme="minorBidi" w:eastAsiaTheme="minorHAnsi"/>
            <w:color w:val="auto"/>
            <w:kern w:val="0"/>
            <w:sz w:val="22"/>
            <w:szCs w:val="22"/>
            <w:lang w:val="en-US" w:eastAsia="en-US" w:bidi="ar-SA"/>
          </w:rPr>
          <w:t>37-48%</w:t>
        </w:r>
      </w:ins>
      <w:del w:id="102" w:author="Unknown Author" w:date="2024-12-18T22:53:16Z">
        <w:r>
          <w:rPr>
            <w:rFonts w:eastAsia="Aptos" w:cs="" w:cstheme="minorBidi" w:eastAsiaTheme="minorHAnsi"/>
            <w:color w:val="auto"/>
            <w:kern w:val="0"/>
            <w:sz w:val="22"/>
            <w:szCs w:val="22"/>
            <w:lang w:val="en-US" w:eastAsia="en-US" w:bidi="ar-SA"/>
          </w:rPr>
          <w:delText xml:space="preserve"> of specimens</w:delText>
        </w:r>
      </w:del>
      <w:r>
        <w:rPr>
          <w:sz w:val="22"/>
          <w:szCs w:val="22"/>
        </w:rPr>
        <w:t xml:space="preserve">). </w:t>
      </w:r>
      <w:r>
        <w:rPr>
          <w:i/>
          <w:iCs/>
          <w:sz w:val="22"/>
          <w:szCs w:val="22"/>
        </w:rPr>
        <w:t>FGF3/FGF4</w:t>
      </w:r>
      <w:r>
        <w:rPr>
          <w:sz w:val="22"/>
          <w:szCs w:val="22"/>
        </w:rPr>
        <w:t>/</w:t>
      </w:r>
      <w:r>
        <w:rPr>
          <w:i/>
          <w:iCs/>
          <w:sz w:val="22"/>
          <w:szCs w:val="22"/>
        </w:rPr>
        <w:t>FGF19</w:t>
      </w:r>
      <w:r>
        <w:rPr>
          <w:sz w:val="22"/>
          <w:szCs w:val="22"/>
        </w:rPr>
        <w:t xml:space="preserve"> gene amplifications were found in LumP (18%), stroma-rich (9.8%), and basal/squamous-like (Ba/sq) cancers (10%), </w:t>
      </w:r>
      <w:r>
        <w:rPr>
          <w:b/>
          <w:bCs/>
          <w:sz w:val="22"/>
          <w:szCs w:val="22"/>
        </w:rPr>
        <w:t xml:space="preserve">Figure 1A </w:t>
      </w:r>
      <w:r>
        <w:rPr>
          <w:bCs/>
          <w:sz w:val="22"/>
          <w:szCs w:val="22"/>
        </w:rPr>
        <w:t>(</w:t>
      </w:r>
      <w:r>
        <w:rPr>
          <w:sz w:val="22"/>
          <w:szCs w:val="22"/>
        </w:rPr>
        <w:t>Supplementary Fig. 1).</w:t>
      </w:r>
    </w:p>
    <w:p>
      <w:pPr>
        <w:pStyle w:val="Normal"/>
        <w:spacing w:lineRule="auto" w:line="360" w:before="0" w:after="200"/>
        <w:jc w:val="both"/>
        <w:rPr>
          <w:sz w:val="22"/>
          <w:szCs w:val="22"/>
          <w:lang w:val="en-US"/>
        </w:rPr>
      </w:pPr>
      <w:ins w:id="103" w:author="Unknown Author" w:date="2024-12-18T22:54:14Z">
        <w:r>
          <w:rPr>
            <w:sz w:val="22"/>
            <w:szCs w:val="22"/>
            <w:lang w:val="en-US"/>
          </w:rPr>
          <w:t xml:space="preserve">Most </w:t>
        </w:r>
      </w:ins>
      <w:del w:id="104" w:author="Unknown Author" w:date="2024-12-18T22:54:19Z">
        <w:r>
          <w:rPr>
            <w:sz w:val="22"/>
            <w:szCs w:val="22"/>
            <w:lang w:val="en-US"/>
          </w:rPr>
          <w:delText xml:space="preserve">Mutations of </w:delText>
        </w:r>
      </w:del>
      <w:r>
        <w:rPr>
          <w:i/>
          <w:iCs/>
          <w:sz w:val="22"/>
          <w:szCs w:val="22"/>
          <w:lang w:val="en-US"/>
        </w:rPr>
        <w:t xml:space="preserve">FGFR1/2/3/4 </w:t>
      </w:r>
      <w:ins w:id="105" w:author="Unknown Author" w:date="2024-12-18T22:54:22Z">
        <w:r>
          <w:rPr>
            <w:i w:val="false"/>
            <w:iCs w:val="false"/>
            <w:sz w:val="22"/>
            <w:szCs w:val="22"/>
            <w:lang w:val="en-US"/>
          </w:rPr>
          <w:t>mutations</w:t>
        </w:r>
      </w:ins>
      <w:ins w:id="106" w:author="Unknown Author" w:date="2024-12-18T22:54:22Z">
        <w:r>
          <w:rPr>
            <w:i/>
            <w:iCs/>
            <w:sz w:val="22"/>
            <w:szCs w:val="22"/>
            <w:lang w:val="en-US"/>
          </w:rPr>
          <w:t xml:space="preserve"> </w:t>
        </w:r>
      </w:ins>
      <w:r>
        <w:rPr>
          <w:sz w:val="22"/>
          <w:szCs w:val="22"/>
          <w:lang w:val="en-US"/>
        </w:rPr>
        <w:t xml:space="preserve">were </w:t>
      </w:r>
      <w:del w:id="107" w:author="Unknown Author" w:date="2024-12-18T22:54:29Z">
        <w:r>
          <w:rPr>
            <w:sz w:val="22"/>
            <w:szCs w:val="22"/>
            <w:lang w:val="en-US"/>
          </w:rPr>
          <w:delText xml:space="preserve">predominantly </w:delText>
        </w:r>
      </w:del>
      <w:r>
        <w:rPr>
          <w:sz w:val="22"/>
          <w:szCs w:val="22"/>
          <w:lang w:val="en-US"/>
        </w:rPr>
        <w:t xml:space="preserve">classified as missense </w:t>
      </w:r>
      <w:del w:id="108" w:author="Unknown Author" w:date="2024-12-18T22:53:54Z">
        <w:r>
          <w:rPr>
            <w:sz w:val="22"/>
            <w:szCs w:val="22"/>
            <w:lang w:val="en-US"/>
          </w:rPr>
          <w:delText xml:space="preserve">mutations caused by </w:delText>
        </w:r>
      </w:del>
      <w:r>
        <w:rPr>
          <w:sz w:val="22"/>
          <w:szCs w:val="22"/>
          <w:lang w:val="en-US"/>
        </w:rPr>
        <w:t>single nucleotide polymorphisms. In the FGFR3 protein, mutations were located predominantly between the ligand</w:t>
      </w:r>
      <w:ins w:id="109" w:author="Unknown Author" w:date="2024-12-19T08:47:33Z">
        <w:r>
          <w:rPr>
            <w:sz w:val="22"/>
            <w:szCs w:val="22"/>
            <w:lang w:val="en-US"/>
          </w:rPr>
          <w:t>-</w:t>
        </w:r>
      </w:ins>
      <w:del w:id="110" w:author="Unknown Author" w:date="2024-12-19T08:47:33Z">
        <w:r>
          <w:rPr>
            <w:sz w:val="22"/>
            <w:szCs w:val="22"/>
            <w:lang w:val="en-US"/>
          </w:rPr>
          <w:delText xml:space="preserve"> </w:delText>
        </w:r>
      </w:del>
      <w:r>
        <w:rPr>
          <w:sz w:val="22"/>
          <w:szCs w:val="22"/>
          <w:lang w:val="en-US"/>
        </w:rPr>
        <w:t xml:space="preserve">binding IgG domains 2 and 3, with R248C and S249C </w:t>
      </w:r>
      <w:del w:id="111" w:author="Unknown Author" w:date="2024-12-19T08:51:18Z">
        <w:r>
          <w:rPr>
            <w:sz w:val="22"/>
            <w:szCs w:val="22"/>
            <w:lang w:val="en-US"/>
          </w:rPr>
          <w:delText xml:space="preserve">as </w:delText>
        </w:r>
      </w:del>
      <w:r>
        <w:rPr>
          <w:sz w:val="22"/>
          <w:szCs w:val="22"/>
          <w:lang w:val="en-US"/>
        </w:rPr>
        <w:t>hot spots (3</w:t>
      </w:r>
      <w:del w:id="112" w:author="Unknown Author" w:date="2024-12-19T08:50:37Z">
        <w:r>
          <w:rPr>
            <w:sz w:val="22"/>
            <w:szCs w:val="22"/>
            <w:lang w:val="en-US"/>
          </w:rPr>
          <w:delText xml:space="preserve"> </w:delText>
        </w:r>
      </w:del>
      <w:r>
        <w:rPr>
          <w:sz w:val="22"/>
          <w:szCs w:val="22"/>
          <w:lang w:val="en-US"/>
        </w:rPr>
        <w:t>–</w:t>
      </w:r>
      <w:del w:id="113" w:author="Unknown Author" w:date="2024-12-19T08:50:36Z">
        <w:r>
          <w:rPr>
            <w:sz w:val="22"/>
            <w:szCs w:val="22"/>
            <w:lang w:val="en-US"/>
          </w:rPr>
          <w:delText xml:space="preserve"> </w:delText>
        </w:r>
      </w:del>
      <w:r>
        <w:rPr>
          <w:sz w:val="22"/>
          <w:szCs w:val="22"/>
          <w:lang w:val="en-US"/>
        </w:rPr>
        <w:t xml:space="preserve">19%), and in the membrane-spanning hinge between the ligand-binding and kinase domains, with </w:t>
      </w:r>
      <w:del w:id="114" w:author="Unknown Author" w:date="2024-12-19T08:50:55Z">
        <w:r>
          <w:rPr>
            <w:sz w:val="22"/>
            <w:szCs w:val="22"/>
            <w:lang w:val="en-US"/>
          </w:rPr>
          <w:delText xml:space="preserve">hot spots at </w:delText>
        </w:r>
      </w:del>
      <w:r>
        <w:rPr>
          <w:sz w:val="22"/>
          <w:szCs w:val="22"/>
          <w:lang w:val="en-US"/>
        </w:rPr>
        <w:t>G370C, G372C, and Y373C</w:t>
      </w:r>
      <w:ins w:id="115" w:author="Unknown Author" w:date="2024-12-19T08:50:49Z">
        <w:r>
          <w:rPr>
            <w:sz w:val="22"/>
            <w:szCs w:val="22"/>
            <w:lang w:val="en-US"/>
          </w:rPr>
          <w:t xml:space="preserve"> </w:t>
        </w:r>
      </w:ins>
      <w:ins w:id="116" w:author="Unknown Author" w:date="2024-12-19T08:50:49Z">
        <w:r>
          <w:rPr>
            <w:sz w:val="22"/>
            <w:szCs w:val="22"/>
            <w:lang w:val="en-US"/>
          </w:rPr>
          <w:t>hot spots</w:t>
        </w:r>
      </w:ins>
      <w:r>
        <w:rPr>
          <w:sz w:val="22"/>
          <w:szCs w:val="22"/>
          <w:lang w:val="en-US"/>
        </w:rPr>
        <w:t xml:space="preserve"> (0.75%</w:t>
      </w:r>
      <w:del w:id="117" w:author="Unknown Author" w:date="2024-12-19T08:50:40Z">
        <w:r>
          <w:rPr>
            <w:sz w:val="22"/>
            <w:szCs w:val="22"/>
            <w:lang w:val="en-US"/>
          </w:rPr>
          <w:delText xml:space="preserve"> </w:delText>
        </w:r>
      </w:del>
      <w:r>
        <w:rPr>
          <w:sz w:val="22"/>
          <w:szCs w:val="22"/>
          <w:lang w:val="en-US"/>
        </w:rPr>
        <w:t>-</w:t>
      </w:r>
      <w:del w:id="118" w:author="Unknown Author" w:date="2024-12-19T08:50:42Z">
        <w:r>
          <w:rPr>
            <w:sz w:val="22"/>
            <w:szCs w:val="22"/>
            <w:lang w:val="en-US"/>
          </w:rPr>
          <w:delText xml:space="preserve"> </w:delText>
        </w:r>
      </w:del>
      <w:r>
        <w:rPr>
          <w:sz w:val="22"/>
          <w:szCs w:val="22"/>
          <w:lang w:val="en-US"/>
        </w:rPr>
        <w:t xml:space="preserve">3.9%), </w:t>
      </w:r>
      <w:r>
        <w:rPr>
          <w:b/>
          <w:bCs/>
          <w:sz w:val="22"/>
          <w:szCs w:val="22"/>
          <w:lang w:val="en-US"/>
        </w:rPr>
        <w:t xml:space="preserve">Figure 1B </w:t>
      </w:r>
      <w:r>
        <w:rPr>
          <w:bCs/>
          <w:sz w:val="22"/>
          <w:szCs w:val="22"/>
          <w:lang w:val="en-US"/>
        </w:rPr>
        <w:t>(Supplementary Fig. 2)</w:t>
      </w:r>
      <w:r>
        <w:rPr>
          <w:sz w:val="22"/>
          <w:szCs w:val="22"/>
          <w:lang w:val="en-US"/>
        </w:rPr>
        <w:t xml:space="preserve">. These specific </w:t>
      </w:r>
      <w:del w:id="119" w:author="Unknown Author" w:date="2024-12-19T08:52:07Z">
        <w:r>
          <w:rPr>
            <w:sz w:val="22"/>
            <w:szCs w:val="22"/>
            <w:lang w:val="en-US"/>
          </w:rPr>
          <w:delText xml:space="preserve">somatic </w:delText>
        </w:r>
      </w:del>
      <w:ins w:id="120" w:author="Unknown Author" w:date="2024-12-19T08:52:11Z">
        <w:r>
          <w:rPr>
            <w:sz w:val="22"/>
            <w:szCs w:val="22"/>
            <w:lang w:val="en-US"/>
          </w:rPr>
          <w:commentReference w:id="6"/>
        </w:r>
      </w:ins>
      <w:r>
        <w:rPr>
          <w:sz w:val="22"/>
          <w:szCs w:val="22"/>
          <w:lang w:val="en-US"/>
        </w:rPr>
        <w:t xml:space="preserve">mutations of </w:t>
      </w:r>
      <w:r>
        <w:rPr>
          <w:i/>
          <w:iCs/>
          <w:sz w:val="22"/>
          <w:szCs w:val="22"/>
          <w:lang w:val="en-US"/>
        </w:rPr>
        <w:t>FGFR3</w:t>
      </w:r>
      <w:r>
        <w:rPr>
          <w:sz w:val="22"/>
          <w:szCs w:val="22"/>
          <w:lang w:val="en-US"/>
        </w:rPr>
        <w:t xml:space="preserve"> are implicated in constitutive, ligand-independent signaling </w:t>
      </w:r>
      <w:r>
        <w:rPr>
          <w:rFonts w:eastAsia="Symbol" w:cs="Symbol" w:ascii="Symbol" w:hAnsi="Symbol"/>
          <w:sz w:val="22"/>
          <w:szCs w:val="22"/>
          <w:lang w:val="en-US"/>
        </w:rPr>
        <w:t></w:t>
      </w:r>
      <w:r>
        <w:rPr>
          <w:sz w:val="22"/>
          <w:szCs w:val="22"/>
          <w:lang w:val="en-US"/>
        </w:rPr>
        <w:t>10</w:t>
      </w:r>
      <w:r>
        <w:rPr>
          <w:rFonts w:eastAsia="Symbol" w:cs="Symbol" w:ascii="Symbol" w:hAnsi="Symbol"/>
          <w:sz w:val="22"/>
          <w:szCs w:val="22"/>
          <w:lang w:val="en-US"/>
        </w:rPr>
        <w:t></w:t>
      </w:r>
      <w:r>
        <w:rPr>
          <w:sz w:val="22"/>
          <w:szCs w:val="22"/>
          <w:lang w:val="en-US"/>
        </w:rPr>
        <w:t xml:space="preserve">. </w:t>
      </w:r>
    </w:p>
    <w:p>
      <w:pPr>
        <w:pStyle w:val="Normal"/>
        <w:spacing w:lineRule="auto" w:line="360" w:before="0" w:after="200"/>
        <w:jc w:val="both"/>
        <w:rPr>
          <w:sz w:val="22"/>
          <w:szCs w:val="22"/>
          <w:lang w:val="en-US"/>
        </w:rPr>
      </w:pPr>
      <w:r>
        <w:rPr>
          <w:sz w:val="22"/>
          <w:szCs w:val="22"/>
          <w:lang w:val="en-US"/>
        </w:rPr>
        <w:t xml:space="preserve">At mRNA level, </w:t>
      </w:r>
      <w:r>
        <w:rPr>
          <w:i/>
          <w:iCs/>
          <w:sz w:val="22"/>
          <w:szCs w:val="22"/>
          <w:lang w:val="en-US"/>
        </w:rPr>
        <w:t>FGFR3</w:t>
      </w:r>
      <w:r>
        <w:rPr>
          <w:sz w:val="22"/>
          <w:szCs w:val="22"/>
          <w:lang w:val="en-US"/>
        </w:rPr>
        <w:t xml:space="preserve">, </w:t>
      </w:r>
      <w:r>
        <w:rPr>
          <w:i/>
          <w:iCs/>
          <w:sz w:val="22"/>
          <w:szCs w:val="22"/>
          <w:lang w:val="en-US"/>
        </w:rPr>
        <w:t>TGFBR3</w:t>
      </w:r>
      <w:r>
        <w:rPr>
          <w:sz w:val="22"/>
          <w:szCs w:val="22"/>
          <w:lang w:val="en-US"/>
        </w:rPr>
        <w:t xml:space="preserve">, </w:t>
      </w:r>
      <w:r>
        <w:rPr>
          <w:i/>
          <w:iCs/>
          <w:sz w:val="22"/>
          <w:szCs w:val="22"/>
          <w:lang w:val="en-US"/>
        </w:rPr>
        <w:t>FGFR1</w:t>
      </w:r>
      <w:r>
        <w:rPr>
          <w:sz w:val="22"/>
          <w:szCs w:val="22"/>
          <w:lang w:val="en-US"/>
        </w:rPr>
        <w:t xml:space="preserve">, and </w:t>
      </w:r>
      <w:r>
        <w:rPr>
          <w:i/>
          <w:iCs/>
          <w:sz w:val="22"/>
          <w:szCs w:val="22"/>
          <w:lang w:val="en-US"/>
        </w:rPr>
        <w:t>FGFR2</w:t>
      </w:r>
      <w:r>
        <w:rPr>
          <w:sz w:val="22"/>
          <w:szCs w:val="22"/>
          <w:lang w:val="en-US"/>
        </w:rPr>
        <w:t xml:space="preserve"> were the strongest expressed receptor genes. </w:t>
      </w:r>
      <w:r>
        <w:rPr>
          <w:i/>
          <w:iCs/>
          <w:sz w:val="22"/>
          <w:szCs w:val="22"/>
          <w:lang w:val="en-US"/>
        </w:rPr>
        <w:t>FGF7</w:t>
      </w:r>
      <w:r>
        <w:rPr>
          <w:sz w:val="22"/>
          <w:szCs w:val="22"/>
          <w:lang w:val="en-US"/>
        </w:rPr>
        <w:t xml:space="preserve">, </w:t>
      </w:r>
      <w:r>
        <w:rPr>
          <w:i/>
          <w:iCs/>
          <w:sz w:val="22"/>
          <w:szCs w:val="22"/>
          <w:lang w:val="en-US"/>
        </w:rPr>
        <w:t>FGF11</w:t>
      </w:r>
      <w:r>
        <w:rPr>
          <w:sz w:val="22"/>
          <w:szCs w:val="22"/>
          <w:lang w:val="en-US"/>
        </w:rPr>
        <w:t xml:space="preserve">, followed by </w:t>
      </w:r>
      <w:r>
        <w:rPr>
          <w:i/>
          <w:iCs/>
          <w:sz w:val="22"/>
          <w:szCs w:val="22"/>
          <w:lang w:val="en-US"/>
        </w:rPr>
        <w:t>FGF2</w:t>
      </w:r>
      <w:r>
        <w:rPr>
          <w:sz w:val="22"/>
          <w:szCs w:val="22"/>
          <w:lang w:val="en-US"/>
        </w:rPr>
        <w:t xml:space="preserve"> were the most abundant ligand transcripts; </w:t>
      </w:r>
      <w:r>
        <w:rPr>
          <w:i/>
          <w:iCs/>
          <w:sz w:val="22"/>
          <w:szCs w:val="22"/>
          <w:lang w:val="en-US"/>
        </w:rPr>
        <w:t>HSPG2</w:t>
      </w:r>
      <w:r>
        <w:rPr>
          <w:sz w:val="22"/>
          <w:szCs w:val="22"/>
          <w:lang w:val="en-US"/>
        </w:rPr>
        <w:t xml:space="preserve">, </w:t>
      </w:r>
      <w:r>
        <w:rPr>
          <w:i/>
          <w:iCs/>
          <w:sz w:val="22"/>
          <w:szCs w:val="22"/>
          <w:lang w:val="en-US"/>
        </w:rPr>
        <w:t>SDC1</w:t>
      </w:r>
      <w:r>
        <w:rPr>
          <w:sz w:val="22"/>
          <w:szCs w:val="22"/>
          <w:lang w:val="en-US"/>
        </w:rPr>
        <w:t xml:space="preserve">, and </w:t>
      </w:r>
      <w:r>
        <w:rPr>
          <w:i/>
          <w:iCs/>
          <w:sz w:val="22"/>
          <w:szCs w:val="22"/>
          <w:lang w:val="en-US"/>
        </w:rPr>
        <w:t>CD44</w:t>
      </w:r>
      <w:r>
        <w:rPr>
          <w:sz w:val="22"/>
          <w:szCs w:val="22"/>
          <w:lang w:val="en-US"/>
        </w:rPr>
        <w:t xml:space="preserve"> </w:t>
      </w:r>
      <w:del w:id="121" w:author="Unknown Author" w:date="2024-12-19T08:59:00Z">
        <w:r>
          <w:rPr>
            <w:sz w:val="22"/>
            <w:szCs w:val="22"/>
            <w:lang w:val="en-US"/>
          </w:rPr>
          <w:delText>were the binding protein genes with the highest</w:delText>
        </w:r>
      </w:del>
      <w:ins w:id="122" w:author="Unknown Author" w:date="2024-12-19T08:59:00Z">
        <w:r>
          <w:rPr>
            <w:rFonts w:eastAsia="Aptos" w:cs="" w:cstheme="minorBidi" w:eastAsiaTheme="minorHAnsi"/>
            <w:color w:val="auto"/>
            <w:kern w:val="0"/>
            <w:sz w:val="22"/>
            <w:szCs w:val="22"/>
            <w:lang w:val="en-US" w:eastAsia="en-US" w:bidi="ar-SA"/>
          </w:rPr>
          <w:t>had the highest</w:t>
        </w:r>
      </w:ins>
      <w:r>
        <w:rPr>
          <w:sz w:val="22"/>
          <w:szCs w:val="22"/>
          <w:lang w:val="en-US"/>
        </w:rPr>
        <w:t xml:space="preserve"> mRNA counts</w:t>
      </w:r>
      <w:ins w:id="123" w:author="Unknown Author" w:date="2024-12-19T08:59:09Z">
        <w:r>
          <w:rPr>
            <w:sz w:val="22"/>
            <w:szCs w:val="22"/>
            <w:lang w:val="en-US"/>
          </w:rPr>
          <w:t xml:space="preserve"> </w:t>
        </w:r>
      </w:ins>
      <w:ins w:id="124" w:author="Unknown Author" w:date="2024-12-19T08:59:09Z">
        <w:r>
          <w:rPr>
            <w:sz w:val="22"/>
            <w:szCs w:val="22"/>
            <w:lang w:val="en-US"/>
          </w:rPr>
          <w:t>among FGFBP-coding genes</w:t>
        </w:r>
      </w:ins>
      <w:r>
        <w:rPr>
          <w:sz w:val="22"/>
          <w:szCs w:val="22"/>
          <w:lang w:val="en-US"/>
        </w:rPr>
        <w:t xml:space="preserve"> in UC tissue. </w:t>
      </w:r>
      <w:r>
        <w:rPr>
          <w:i/>
          <w:iCs/>
          <w:sz w:val="22"/>
          <w:szCs w:val="22"/>
          <w:lang w:val="en-US"/>
        </w:rPr>
        <w:t>FGFR1</w:t>
      </w:r>
      <w:r>
        <w:rPr>
          <w:sz w:val="22"/>
          <w:szCs w:val="22"/>
          <w:lang w:val="en-US"/>
        </w:rPr>
        <w:t xml:space="preserve">, </w:t>
      </w:r>
      <w:r>
        <w:rPr>
          <w:i/>
          <w:iCs/>
          <w:sz w:val="22"/>
          <w:szCs w:val="22"/>
          <w:lang w:val="en-US"/>
        </w:rPr>
        <w:t>FGFR2</w:t>
      </w:r>
      <w:r>
        <w:rPr>
          <w:sz w:val="22"/>
          <w:szCs w:val="22"/>
          <w:lang w:val="en-US"/>
        </w:rPr>
        <w:t xml:space="preserve"> and </w:t>
      </w:r>
      <w:r>
        <w:rPr>
          <w:i/>
          <w:iCs/>
          <w:sz w:val="22"/>
          <w:szCs w:val="22"/>
          <w:lang w:val="en-US"/>
        </w:rPr>
        <w:t>FGFR3</w:t>
      </w:r>
      <w:r>
        <w:rPr>
          <w:sz w:val="22"/>
          <w:szCs w:val="22"/>
          <w:lang w:val="en-US"/>
        </w:rPr>
        <w:t xml:space="preserve"> receptor</w:t>
      </w:r>
      <w:del w:id="125" w:author="Unknown Author" w:date="2024-12-19T09:00:39Z">
        <w:r>
          <w:rPr>
            <w:sz w:val="22"/>
            <w:szCs w:val="22"/>
            <w:lang w:val="en-US"/>
          </w:rPr>
          <w:delText xml:space="preserve"> genes</w:delText>
        </w:r>
      </w:del>
      <w:r>
        <w:rPr>
          <w:sz w:val="22"/>
          <w:szCs w:val="22"/>
          <w:lang w:val="en-US"/>
        </w:rPr>
        <w:t xml:space="preserve">, as well as </w:t>
      </w:r>
      <w:r>
        <w:rPr>
          <w:i/>
          <w:iCs/>
          <w:sz w:val="22"/>
          <w:szCs w:val="22"/>
          <w:lang w:val="en-US"/>
        </w:rPr>
        <w:t>SDC1</w:t>
      </w:r>
      <w:r>
        <w:rPr>
          <w:sz w:val="22"/>
          <w:szCs w:val="22"/>
          <w:lang w:val="en-US"/>
        </w:rPr>
        <w:t xml:space="preserve">, </w:t>
      </w:r>
      <w:r>
        <w:rPr>
          <w:i/>
          <w:iCs/>
          <w:sz w:val="22"/>
          <w:szCs w:val="22"/>
          <w:lang w:val="en-US"/>
        </w:rPr>
        <w:t>HSPG2</w:t>
      </w:r>
      <w:r>
        <w:rPr>
          <w:sz w:val="22"/>
          <w:szCs w:val="22"/>
          <w:lang w:val="en-US"/>
        </w:rPr>
        <w:t xml:space="preserve">, </w:t>
      </w:r>
      <w:r>
        <w:rPr>
          <w:i/>
          <w:iCs/>
          <w:sz w:val="22"/>
          <w:szCs w:val="22"/>
          <w:lang w:val="en-US"/>
        </w:rPr>
        <w:t>CD44</w:t>
      </w:r>
      <w:r>
        <w:rPr>
          <w:sz w:val="22"/>
          <w:szCs w:val="22"/>
          <w:lang w:val="en-US"/>
        </w:rPr>
        <w:t xml:space="preserve">, </w:t>
      </w:r>
      <w:r>
        <w:rPr>
          <w:i/>
          <w:iCs/>
          <w:sz w:val="22"/>
          <w:szCs w:val="22"/>
          <w:lang w:val="en-US"/>
        </w:rPr>
        <w:t>SDC4</w:t>
      </w:r>
      <w:r>
        <w:rPr>
          <w:sz w:val="22"/>
          <w:szCs w:val="22"/>
          <w:lang w:val="en-US"/>
        </w:rPr>
        <w:t xml:space="preserve">, </w:t>
      </w:r>
      <w:r>
        <w:rPr>
          <w:i/>
          <w:iCs/>
          <w:sz w:val="22"/>
          <w:szCs w:val="22"/>
          <w:lang w:val="en-US"/>
        </w:rPr>
        <w:t>GPC1</w:t>
      </w:r>
      <w:r>
        <w:rPr>
          <w:sz w:val="22"/>
          <w:szCs w:val="22"/>
          <w:lang w:val="en-US"/>
        </w:rPr>
        <w:t xml:space="preserve"> and </w:t>
      </w:r>
      <w:r>
        <w:rPr>
          <w:i/>
          <w:iCs/>
          <w:sz w:val="22"/>
          <w:szCs w:val="22"/>
          <w:lang w:val="en-US"/>
        </w:rPr>
        <w:t>FIBP</w:t>
      </w:r>
      <w:r>
        <w:rPr>
          <w:sz w:val="22"/>
          <w:szCs w:val="22"/>
          <w:lang w:val="en-US"/>
        </w:rPr>
        <w:t xml:space="preserve"> binding protein </w:t>
      </w:r>
      <w:del w:id="126" w:author="Unknown Author" w:date="2024-12-19T09:00:42Z">
        <w:r>
          <w:rPr>
            <w:sz w:val="22"/>
            <w:szCs w:val="22"/>
            <w:lang w:val="en-US"/>
          </w:rPr>
          <w:delText>genes</w:delText>
        </w:r>
      </w:del>
      <w:ins w:id="127" w:author="Unknown Author" w:date="2024-12-19T09:00:42Z">
        <w:r>
          <w:rPr>
            <w:rFonts w:eastAsia="Aptos" w:cs="" w:cstheme="minorBidi" w:eastAsiaTheme="minorHAnsi"/>
            <w:color w:val="auto"/>
            <w:kern w:val="0"/>
            <w:sz w:val="22"/>
            <w:szCs w:val="22"/>
            <w:lang w:val="en-US" w:eastAsia="en-US" w:bidi="ar-SA"/>
          </w:rPr>
          <w:t>transcripts</w:t>
        </w:r>
      </w:ins>
      <w:r>
        <w:rPr>
          <w:sz w:val="22"/>
          <w:szCs w:val="22"/>
          <w:lang w:val="en-US"/>
        </w:rPr>
        <w:t xml:space="preserve"> were also expressed </w:t>
      </w:r>
      <w:del w:id="128" w:author="Unknown Author" w:date="2024-12-19T09:01:06Z">
        <w:r>
          <w:rPr>
            <w:sz w:val="22"/>
            <w:szCs w:val="22"/>
            <w:lang w:val="en-US"/>
          </w:rPr>
          <w:delText>at mRNA level</w:delText>
        </w:r>
      </w:del>
      <w:r>
        <w:rPr>
          <w:sz w:val="22"/>
          <w:szCs w:val="22"/>
          <w:lang w:val="en-US"/>
        </w:rPr>
        <w:t xml:space="preserve"> by </w:t>
      </w:r>
      <w:ins w:id="129" w:author="Unknown Author" w:date="2024-12-19T09:01:31Z">
        <w:r>
          <w:rPr>
            <w:sz w:val="22"/>
            <w:szCs w:val="22"/>
            <w:lang w:val="en-US"/>
          </w:rPr>
          <w:t xml:space="preserve">DepMap </w:t>
        </w:r>
      </w:ins>
      <w:r>
        <w:rPr>
          <w:sz w:val="22"/>
          <w:szCs w:val="22"/>
          <w:lang w:val="en-US"/>
        </w:rPr>
        <w:t>UC cell line</w:t>
      </w:r>
      <w:del w:id="130" w:author="Unknown Author" w:date="2024-12-19T09:01:44Z">
        <w:r>
          <w:rPr>
            <w:sz w:val="22"/>
            <w:szCs w:val="22"/>
            <w:lang w:val="en-US"/>
          </w:rPr>
          <w:delText>s in the DepMap repository</w:delText>
        </w:r>
      </w:del>
      <w:ins w:id="131" w:author="Unknown Author" w:date="2024-12-19T09:01:44Z">
        <w:r>
          <w:rPr>
            <w:sz w:val="22"/>
            <w:szCs w:val="22"/>
            <w:lang w:val="en-US"/>
          </w:rPr>
          <w:t xml:space="preserve"> </w:t>
        </w:r>
      </w:ins>
      <w:ins w:id="132" w:author="Unknown Author" w:date="2024-12-19T09:01:44Z">
        <w:r>
          <w:rPr>
            <w:sz w:val="22"/>
            <w:szCs w:val="22"/>
            <w:lang w:val="en-US"/>
          </w:rPr>
          <w:t>collection</w:t>
        </w:r>
      </w:ins>
      <w:r>
        <w:rPr>
          <w:sz w:val="22"/>
          <w:szCs w:val="22"/>
          <w:lang w:val="en-US"/>
        </w:rPr>
        <w:t xml:space="preserve">, </w:t>
      </w:r>
      <w:r>
        <w:rPr>
          <w:b/>
          <w:sz w:val="22"/>
          <w:szCs w:val="22"/>
          <w:lang w:val="en-US"/>
        </w:rPr>
        <w:t>Figure 1C</w:t>
      </w:r>
      <w:r>
        <w:rPr>
          <w:sz w:val="22"/>
          <w:szCs w:val="22"/>
          <w:lang w:val="en-US"/>
        </w:rPr>
        <w:t xml:space="preserve"> (left). </w:t>
      </w:r>
      <w:del w:id="133" w:author="Unknown Author" w:date="2024-12-19T09:02:27Z">
        <w:r>
          <w:rPr>
            <w:sz w:val="22"/>
            <w:szCs w:val="22"/>
            <w:lang w:val="en-US"/>
          </w:rPr>
          <w:delText>At protein level</w:delText>
        </w:r>
      </w:del>
      <w:ins w:id="134" w:author="Unknown Author" w:date="2024-12-19T09:02:27Z">
        <w:r>
          <w:rPr>
            <w:rFonts w:eastAsia="Aptos" w:cs="" w:cstheme="minorBidi" w:eastAsiaTheme="minorHAnsi"/>
            <w:color w:val="auto"/>
            <w:kern w:val="0"/>
            <w:sz w:val="22"/>
            <w:szCs w:val="22"/>
            <w:lang w:val="en-US" w:eastAsia="en-US" w:bidi="ar-SA"/>
          </w:rPr>
          <w:t>In IHC</w:t>
        </w:r>
      </w:ins>
      <w:r>
        <w:rPr>
          <w:sz w:val="22"/>
          <w:szCs w:val="22"/>
          <w:lang w:val="en-US"/>
        </w:rPr>
        <w:t xml:space="preserve">, FGFR1, FGFR3, FGFRL1, and FGFR4 were the most abundant receptors. FGF7, FGF10, FGF3, FGF19, and FGF17 were the strongest expressed ligand proteins. SDC2, SDC1, GPC4, CD44, and SDC4 were the most abundant FGFBP, </w:t>
      </w:r>
      <w:r>
        <w:rPr>
          <w:b/>
          <w:bCs/>
          <w:sz w:val="22"/>
          <w:szCs w:val="22"/>
          <w:lang w:val="en-US"/>
        </w:rPr>
        <w:t xml:space="preserve">Figures 1C </w:t>
      </w:r>
      <w:r>
        <w:rPr>
          <w:sz w:val="22"/>
          <w:szCs w:val="22"/>
          <w:lang w:val="en-US"/>
        </w:rPr>
        <w:t xml:space="preserve">(right) and Supplementary Fig. 3-5, Supplementary Table 3. </w:t>
      </w:r>
    </w:p>
    <w:p>
      <w:pPr>
        <w:pStyle w:val="Normal"/>
        <w:spacing w:lineRule="auto" w:line="360" w:before="0" w:after="200"/>
        <w:jc w:val="both"/>
        <w:rPr>
          <w:sz w:val="22"/>
          <w:szCs w:val="22"/>
          <w:lang w:val="en-US"/>
        </w:rPr>
      </w:pPr>
      <w:r>
        <w:rPr>
          <w:sz w:val="22"/>
          <w:szCs w:val="22"/>
          <w:lang w:val="en-US"/>
        </w:rPr>
        <w:t>Network analysis revealed a high</w:t>
      </w:r>
      <w:ins w:id="135" w:author="Unknown Author" w:date="2024-12-19T09:03:35Z">
        <w:r>
          <w:rPr>
            <w:sz w:val="22"/>
            <w:szCs w:val="22"/>
            <w:lang w:val="en-US"/>
          </w:rPr>
          <w:t>-</w:t>
        </w:r>
      </w:ins>
      <w:del w:id="136" w:author="Unknown Author" w:date="2024-12-19T09:03:35Z">
        <w:r>
          <w:rPr>
            <w:sz w:val="22"/>
            <w:szCs w:val="22"/>
            <w:lang w:val="en-US"/>
          </w:rPr>
          <w:delText xml:space="preserve"> </w:delText>
        </w:r>
      </w:del>
      <w:r>
        <w:rPr>
          <w:sz w:val="22"/>
          <w:szCs w:val="22"/>
          <w:lang w:val="en-US"/>
        </w:rPr>
        <w:t xml:space="preserve">degree co-regulation of ligands, receptors, and FGFBP genes in UC tissue. This was particularly evident for </w:t>
      </w:r>
      <w:r>
        <w:rPr>
          <w:i/>
          <w:iCs/>
          <w:sz w:val="22"/>
          <w:szCs w:val="22"/>
          <w:lang w:val="en-US"/>
        </w:rPr>
        <w:t>FGFR1</w:t>
      </w:r>
      <w:r>
        <w:rPr>
          <w:sz w:val="22"/>
          <w:szCs w:val="22"/>
          <w:lang w:val="en-US"/>
        </w:rPr>
        <w:t xml:space="preserve"> with genes of its ligands (</w:t>
      </w:r>
      <w:r>
        <w:rPr>
          <w:i/>
          <w:iCs/>
          <w:sz w:val="22"/>
          <w:szCs w:val="22"/>
          <w:lang w:val="en-US"/>
        </w:rPr>
        <w:t>FGF2</w:t>
      </w:r>
      <w:r>
        <w:rPr>
          <w:sz w:val="22"/>
          <w:szCs w:val="22"/>
          <w:lang w:val="en-US"/>
        </w:rPr>
        <w:t xml:space="preserve">, </w:t>
      </w:r>
      <w:r>
        <w:rPr>
          <w:i/>
          <w:iCs/>
          <w:sz w:val="22"/>
          <w:szCs w:val="22"/>
          <w:lang w:val="en-US"/>
        </w:rPr>
        <w:t>FGF7</w:t>
      </w:r>
      <w:r>
        <w:rPr>
          <w:sz w:val="22"/>
          <w:szCs w:val="22"/>
          <w:lang w:val="en-US"/>
        </w:rPr>
        <w:t xml:space="preserve">, </w:t>
      </w:r>
      <w:r>
        <w:rPr>
          <w:i/>
          <w:iCs/>
          <w:sz w:val="22"/>
          <w:szCs w:val="22"/>
          <w:lang w:val="en-US"/>
        </w:rPr>
        <w:t>FGF10</w:t>
      </w:r>
      <w:r>
        <w:rPr>
          <w:sz w:val="22"/>
          <w:szCs w:val="22"/>
          <w:lang w:val="en-US"/>
        </w:rPr>
        <w:t>), and co-receptors (</w:t>
      </w:r>
      <w:r>
        <w:rPr>
          <w:i/>
          <w:iCs/>
          <w:sz w:val="22"/>
          <w:szCs w:val="22"/>
          <w:lang w:val="en-US"/>
        </w:rPr>
        <w:t>SDC2</w:t>
      </w:r>
      <w:r>
        <w:rPr>
          <w:sz w:val="22"/>
          <w:szCs w:val="22"/>
          <w:lang w:val="en-US"/>
        </w:rPr>
        <w:t xml:space="preserve">, </w:t>
      </w:r>
      <w:r>
        <w:rPr>
          <w:i/>
          <w:iCs/>
          <w:sz w:val="22"/>
          <w:szCs w:val="22"/>
          <w:lang w:val="en-US"/>
        </w:rPr>
        <w:t>DCN, HSPG2)</w:t>
      </w:r>
      <w:r>
        <w:rPr>
          <w:sz w:val="22"/>
          <w:szCs w:val="22"/>
          <w:lang w:val="en-US"/>
        </w:rPr>
        <w:t xml:space="preserve">. Importantly, </w:t>
      </w:r>
      <w:r>
        <w:rPr>
          <w:i/>
          <w:iCs/>
          <w:sz w:val="22"/>
          <w:szCs w:val="22"/>
          <w:lang w:val="en-US"/>
        </w:rPr>
        <w:t>FGFR1</w:t>
      </w:r>
      <w:r>
        <w:rPr>
          <w:sz w:val="22"/>
          <w:szCs w:val="22"/>
          <w:lang w:val="en-US"/>
        </w:rPr>
        <w:t xml:space="preserve"> (hub score: 0.93-1, degree: 17-18), </w:t>
      </w:r>
      <w:r>
        <w:rPr>
          <w:i/>
          <w:iCs/>
          <w:sz w:val="22"/>
          <w:szCs w:val="22"/>
          <w:lang w:val="en-US"/>
        </w:rPr>
        <w:t>FGF2</w:t>
      </w:r>
      <w:r>
        <w:rPr>
          <w:sz w:val="22"/>
          <w:szCs w:val="22"/>
          <w:lang w:val="en-US"/>
        </w:rPr>
        <w:t xml:space="preserve"> (hub score: 0.84-0.95, degree: 17), </w:t>
      </w:r>
      <w:r>
        <w:rPr>
          <w:i/>
          <w:iCs/>
          <w:sz w:val="22"/>
          <w:szCs w:val="22"/>
          <w:lang w:val="en-US"/>
        </w:rPr>
        <w:t>FGF7</w:t>
      </w:r>
      <w:r>
        <w:rPr>
          <w:sz w:val="22"/>
          <w:szCs w:val="22"/>
          <w:lang w:val="en-US"/>
        </w:rPr>
        <w:t xml:space="preserve"> (hub score: 0.95-1, degree: 15-16), and </w:t>
      </w:r>
      <w:r>
        <w:rPr>
          <w:i/>
          <w:iCs/>
          <w:sz w:val="22"/>
          <w:szCs w:val="22"/>
          <w:lang w:val="en-US"/>
        </w:rPr>
        <w:t>FGF10</w:t>
      </w:r>
      <w:r>
        <w:rPr>
          <w:sz w:val="22"/>
          <w:szCs w:val="22"/>
          <w:lang w:val="en-US"/>
        </w:rPr>
        <w:t xml:space="preserve"> (hub score: 0.67-0.94, degree: 14-17) were identified as highly connected hubs of the co-expression networks, </w:t>
      </w:r>
      <w:r>
        <w:rPr>
          <w:b/>
          <w:bCs/>
          <w:sz w:val="22"/>
          <w:szCs w:val="22"/>
          <w:lang w:val="en-US"/>
        </w:rPr>
        <w:t>Figure 1D</w:t>
      </w:r>
      <w:r>
        <w:rPr>
          <w:sz w:val="22"/>
          <w:szCs w:val="22"/>
          <w:lang w:val="en-US"/>
        </w:rPr>
        <w:t xml:space="preserve">. </w:t>
      </w:r>
      <w:del w:id="137" w:author="Unknown Author" w:date="2024-12-18T22:02:58Z">
        <w:r>
          <w:rPr>
            <w:sz w:val="22"/>
            <w:szCs w:val="22"/>
            <w:lang w:val="en-US"/>
          </w:rPr>
          <w:delText>These findings were corroborated in UC cell lines</w:delText>
        </w:r>
      </w:del>
      <w:del w:id="138" w:author="Unknown Author" w:date="2024-12-18T21:49:24Z">
        <w:r>
          <w:rPr>
            <w:sz w:val="22"/>
            <w:szCs w:val="22"/>
            <w:lang w:val="en-US"/>
          </w:rPr>
          <w:delText xml:space="preserve"> from the DepMap repository</w:delText>
        </w:r>
      </w:del>
      <w:del w:id="139" w:author="Unknown Author" w:date="2024-12-18T22:02:58Z">
        <w:r>
          <w:rPr>
            <w:sz w:val="22"/>
            <w:szCs w:val="22"/>
            <w:lang w:val="en-US"/>
          </w:rPr>
          <w:delText xml:space="preserve">, where </w:delText>
        </w:r>
      </w:del>
      <w:del w:id="140" w:author="Unknown Author" w:date="2024-12-18T21:50:51Z">
        <w:r>
          <w:rPr>
            <w:sz w:val="22"/>
            <w:szCs w:val="22"/>
            <w:lang w:val="en-US"/>
          </w:rPr>
          <w:delText>the</w:delText>
        </w:r>
      </w:del>
      <w:del w:id="141" w:author="Unknown Author" w:date="2024-12-18T22:02:58Z">
        <w:r>
          <w:rPr>
            <w:sz w:val="22"/>
            <w:szCs w:val="22"/>
            <w:lang w:val="en-US"/>
          </w:rPr>
          <w:delText xml:space="preserve"> </w:delText>
        </w:r>
      </w:del>
      <w:ins w:id="142" w:author="Unknown Author" w:date="2024-12-18T22:58:29Z">
        <w:r>
          <w:rPr>
            <w:sz w:val="22"/>
            <w:szCs w:val="22"/>
            <w:lang w:val="en-US"/>
          </w:rPr>
          <w:t>Analogically</w:t>
        </w:r>
      </w:ins>
      <w:ins w:id="143" w:author="Unknown Author" w:date="2024-12-18T22:03:00Z">
        <w:r>
          <w:rPr>
            <w:sz w:val="22"/>
            <w:szCs w:val="22"/>
            <w:lang w:val="en-US"/>
          </w:rPr>
          <w:t xml:space="preserve">, </w:t>
        </w:r>
      </w:ins>
      <w:ins w:id="144" w:author="Unknown Author" w:date="2024-12-18T21:50:10Z">
        <w:r>
          <w:rPr>
            <w:sz w:val="22"/>
            <w:szCs w:val="22"/>
            <w:lang w:val="en-US"/>
          </w:rPr>
          <w:t xml:space="preserve">a community of co-regulated genes coding for FGFR1, its ligands, and co-receptors was observed in UC cell lines as well </w:t>
        </w:r>
      </w:ins>
      <w:del w:id="145" w:author="Unknown Author" w:date="2024-12-18T21:51:01Z">
        <w:r>
          <w:rPr>
            <w:sz w:val="22"/>
            <w:szCs w:val="22"/>
            <w:lang w:val="en-US"/>
          </w:rPr>
          <w:delText xml:space="preserve">gene community of </w:delText>
        </w:r>
      </w:del>
      <w:del w:id="146" w:author="Unknown Author" w:date="2024-12-18T21:51:01Z">
        <w:r>
          <w:rPr>
            <w:i/>
            <w:iCs/>
            <w:sz w:val="22"/>
            <w:szCs w:val="22"/>
            <w:lang w:val="en-US"/>
          </w:rPr>
          <w:delText>FGFR1</w:delText>
        </w:r>
      </w:del>
      <w:del w:id="147" w:author="Unknown Author" w:date="2024-12-18T21:51:01Z">
        <w:r>
          <w:rPr>
            <w:sz w:val="22"/>
            <w:szCs w:val="22"/>
            <w:lang w:val="en-US"/>
          </w:rPr>
          <w:delText xml:space="preserve"> included also genes of FGFR1 ligands and co-receptors</w:delText>
        </w:r>
      </w:del>
      <w:r>
        <w:rPr>
          <w:sz w:val="22"/>
          <w:szCs w:val="22"/>
          <w:lang w:val="en-US"/>
        </w:rPr>
        <w:t xml:space="preserve"> (Supplementary Fig. 6). This data</w:t>
      </w:r>
      <w:ins w:id="148" w:author="Unknown Author" w:date="2024-12-18T21:51:33Z">
        <w:r>
          <w:rPr>
            <w:sz w:val="22"/>
            <w:szCs w:val="22"/>
            <w:lang w:val="en-US"/>
          </w:rPr>
          <w:t xml:space="preserve">, together with the </w:t>
        </w:r>
      </w:ins>
      <w:ins w:id="149" w:author="Unknown Author" w:date="2024-12-18T21:51:33Z">
        <w:r>
          <w:rPr>
            <w:i/>
            <w:iCs/>
            <w:sz w:val="22"/>
            <w:szCs w:val="22"/>
            <w:lang w:val="en-US"/>
          </w:rPr>
          <w:t>FGFR3</w:t>
        </w:r>
      </w:ins>
      <w:ins w:id="150" w:author="Unknown Author" w:date="2024-12-18T21:51:33Z">
        <w:r>
          <w:rPr>
            <w:sz w:val="22"/>
            <w:szCs w:val="22"/>
            <w:lang w:val="en-US"/>
          </w:rPr>
          <w:t xml:space="preserve"> mutation profiling</w:t>
        </w:r>
      </w:ins>
      <w:ins w:id="151" w:author="Unknown Author" w:date="2024-12-18T21:52:02Z">
        <w:r>
          <w:rPr>
            <w:sz w:val="22"/>
            <w:szCs w:val="22"/>
            <w:lang w:val="en-US"/>
          </w:rPr>
          <w:t>,</w:t>
        </w:r>
      </w:ins>
      <w:r>
        <w:rPr>
          <w:sz w:val="22"/>
          <w:szCs w:val="22"/>
          <w:lang w:val="en-US"/>
        </w:rPr>
        <w:t xml:space="preserve"> suggests that UC </w:t>
      </w:r>
      <w:del w:id="152" w:author="Unknown Author" w:date="2024-12-18T21:53:11Z">
        <w:r>
          <w:rPr>
            <w:sz w:val="22"/>
            <w:szCs w:val="22"/>
            <w:lang w:val="en-US"/>
          </w:rPr>
          <w:delText xml:space="preserve">cells </w:delText>
        </w:r>
      </w:del>
      <w:r>
        <w:rPr>
          <w:sz w:val="22"/>
          <w:szCs w:val="22"/>
          <w:lang w:val="en-US"/>
        </w:rPr>
        <w:t>employ</w:t>
      </w:r>
      <w:ins w:id="153" w:author="Unknown Author" w:date="2024-12-18T21:53:14Z">
        <w:r>
          <w:rPr>
            <w:sz w:val="22"/>
            <w:szCs w:val="22"/>
            <w:lang w:val="en-US"/>
          </w:rPr>
          <w:t>s</w:t>
        </w:r>
      </w:ins>
      <w:r>
        <w:rPr>
          <w:sz w:val="22"/>
          <w:szCs w:val="22"/>
          <w:lang w:val="en-US"/>
        </w:rPr>
        <w:t xml:space="preserve"> either a ligand-dependent </w:t>
      </w:r>
      <w:ins w:id="154" w:author="Unknown Author" w:date="2024-12-18T21:52:13Z">
        <w:r>
          <w:rPr>
            <w:sz w:val="22"/>
            <w:szCs w:val="22"/>
            <w:lang w:val="en-US"/>
          </w:rPr>
          <w:t xml:space="preserve">FGFR1 or ligand-independent FGFR2/3 </w:t>
        </w:r>
      </w:ins>
      <w:r>
        <w:rPr>
          <w:sz w:val="22"/>
          <w:szCs w:val="22"/>
          <w:lang w:val="en-US"/>
        </w:rPr>
        <w:t>signaling</w:t>
      </w:r>
      <w:del w:id="155" w:author="Unknown Author" w:date="2024-12-18T21:52:49Z">
        <w:r>
          <w:rPr>
            <w:sz w:val="22"/>
            <w:szCs w:val="22"/>
            <w:lang w:val="en-US"/>
          </w:rPr>
          <w:delText xml:space="preserve"> via FGFR1 or a ligand-independent signaling via FGFR2/3</w:delText>
        </w:r>
      </w:del>
      <w:r>
        <w:rPr>
          <w:sz w:val="22"/>
          <w:szCs w:val="22"/>
          <w:lang w:val="en-US"/>
        </w:rPr>
        <w:t>.</w:t>
      </w:r>
    </w:p>
    <w:p>
      <w:pPr>
        <w:pStyle w:val="Normal"/>
        <w:spacing w:lineRule="auto" w:line="360" w:before="0" w:after="200"/>
        <w:jc w:val="both"/>
        <w:rPr>
          <w:b/>
          <w:b/>
          <w:bCs/>
          <w:sz w:val="22"/>
          <w:szCs w:val="22"/>
          <w:lang w:val="en-US"/>
        </w:rPr>
      </w:pPr>
      <w:r>
        <w:rPr>
          <w:sz w:val="22"/>
          <w:szCs w:val="22"/>
          <w:lang w:val="en-US"/>
        </w:rPr>
        <w:t xml:space="preserve">Out of 45 </w:t>
      </w:r>
      <w:ins w:id="156" w:author="Unknown Author" w:date="2024-12-18T22:59:53Z">
        <w:r>
          <w:rPr>
            <w:sz w:val="22"/>
            <w:szCs w:val="22"/>
            <w:lang w:val="en-US"/>
          </w:rPr>
          <w:t xml:space="preserve">investigated </w:t>
        </w:r>
      </w:ins>
      <w:r>
        <w:rPr>
          <w:sz w:val="22"/>
          <w:szCs w:val="22"/>
          <w:lang w:val="en-US"/>
        </w:rPr>
        <w:t>transcripts</w:t>
      </w:r>
      <w:del w:id="157" w:author="Unknown Author" w:date="2024-12-18T23:00:01Z">
        <w:r>
          <w:rPr>
            <w:sz w:val="22"/>
            <w:szCs w:val="22"/>
            <w:lang w:val="en-US"/>
          </w:rPr>
          <w:delText xml:space="preserve"> of </w:delText>
        </w:r>
      </w:del>
      <w:del w:id="158" w:author="Unknown Author" w:date="2024-12-18T22:59:59Z">
        <w:r>
          <w:rPr>
            <w:sz w:val="22"/>
            <w:szCs w:val="22"/>
            <w:lang w:val="en-US"/>
          </w:rPr>
          <w:delText>interest</w:delText>
        </w:r>
      </w:del>
      <w:r>
        <w:rPr>
          <w:sz w:val="22"/>
          <w:szCs w:val="22"/>
          <w:lang w:val="en-US"/>
        </w:rPr>
        <w:t xml:space="preserve">, 24 were differentially expressed between consensus molecular subsets in at least two of the TCGA, IMvigor, and BCAN cohorts (Supplementary Table 3). </w:t>
      </w:r>
      <w:r>
        <w:rPr>
          <w:i/>
          <w:iCs/>
          <w:sz w:val="22"/>
          <w:szCs w:val="22"/>
          <w:lang w:val="en-US"/>
        </w:rPr>
        <w:t>FGFR3</w:t>
      </w:r>
      <w:r>
        <w:rPr>
          <w:sz w:val="22"/>
          <w:szCs w:val="22"/>
          <w:lang w:val="en-US"/>
        </w:rPr>
        <w:t xml:space="preserve">, </w:t>
      </w:r>
      <w:r>
        <w:rPr>
          <w:i/>
          <w:iCs/>
          <w:sz w:val="22"/>
          <w:szCs w:val="22"/>
          <w:lang w:val="en-US"/>
        </w:rPr>
        <w:t>SDC1</w:t>
      </w:r>
      <w:r>
        <w:rPr>
          <w:sz w:val="22"/>
          <w:szCs w:val="22"/>
          <w:lang w:val="en-US"/>
        </w:rPr>
        <w:t xml:space="preserve">, </w:t>
      </w:r>
      <w:r>
        <w:rPr>
          <w:i/>
          <w:iCs/>
          <w:sz w:val="22"/>
          <w:szCs w:val="22"/>
          <w:lang w:val="en-US"/>
        </w:rPr>
        <w:t>TGFBR3</w:t>
      </w:r>
      <w:r>
        <w:rPr>
          <w:sz w:val="22"/>
          <w:szCs w:val="22"/>
          <w:lang w:val="en-US"/>
        </w:rPr>
        <w:t xml:space="preserve">, </w:t>
      </w:r>
      <w:r>
        <w:rPr>
          <w:i/>
          <w:iCs/>
          <w:sz w:val="22"/>
          <w:szCs w:val="22"/>
          <w:lang w:val="en-US"/>
        </w:rPr>
        <w:t>GPC3</w:t>
      </w:r>
      <w:r>
        <w:rPr>
          <w:sz w:val="22"/>
          <w:szCs w:val="22"/>
          <w:lang w:val="en-US"/>
        </w:rPr>
        <w:t xml:space="preserve">, and </w:t>
      </w:r>
      <w:r>
        <w:rPr>
          <w:i/>
          <w:iCs/>
          <w:sz w:val="22"/>
          <w:szCs w:val="22"/>
          <w:lang w:val="en-US"/>
        </w:rPr>
        <w:t>SDC4</w:t>
      </w:r>
      <w:r>
        <w:rPr>
          <w:sz w:val="22"/>
          <w:szCs w:val="22"/>
          <w:lang w:val="en-US"/>
        </w:rPr>
        <w:t xml:space="preserve"> were upregulated specifically in LumP cancers. Transcripts of </w:t>
      </w:r>
      <w:r>
        <w:rPr>
          <w:i/>
          <w:iCs/>
          <w:sz w:val="22"/>
          <w:szCs w:val="22"/>
          <w:lang w:val="en-US"/>
        </w:rPr>
        <w:t>FGFR1</w:t>
      </w:r>
      <w:r>
        <w:rPr>
          <w:sz w:val="22"/>
          <w:szCs w:val="22"/>
          <w:lang w:val="en-US"/>
        </w:rPr>
        <w:t>, FGFR1 ligands (</w:t>
      </w:r>
      <w:r>
        <w:rPr>
          <w:i/>
          <w:iCs/>
          <w:sz w:val="22"/>
          <w:szCs w:val="22"/>
          <w:lang w:val="en-US"/>
        </w:rPr>
        <w:t>FGF7</w:t>
      </w:r>
      <w:r>
        <w:rPr>
          <w:sz w:val="22"/>
          <w:szCs w:val="22"/>
          <w:lang w:val="en-US"/>
        </w:rPr>
        <w:t xml:space="preserve">, </w:t>
      </w:r>
      <w:r>
        <w:rPr>
          <w:i/>
          <w:iCs/>
          <w:sz w:val="22"/>
          <w:szCs w:val="22"/>
          <w:lang w:val="en-US"/>
        </w:rPr>
        <w:t>FGF14</w:t>
      </w:r>
      <w:r>
        <w:rPr>
          <w:sz w:val="22"/>
          <w:szCs w:val="22"/>
          <w:lang w:val="en-US"/>
        </w:rPr>
        <w:t xml:space="preserve">, </w:t>
      </w:r>
      <w:r>
        <w:rPr>
          <w:i/>
          <w:iCs/>
          <w:sz w:val="22"/>
          <w:szCs w:val="22"/>
          <w:lang w:val="en-US"/>
        </w:rPr>
        <w:t>FGF10</w:t>
      </w:r>
      <w:r>
        <w:rPr>
          <w:sz w:val="22"/>
          <w:szCs w:val="22"/>
          <w:lang w:val="en-US"/>
        </w:rPr>
        <w:t xml:space="preserve">, </w:t>
      </w:r>
      <w:r>
        <w:rPr>
          <w:i/>
          <w:iCs/>
          <w:sz w:val="22"/>
          <w:szCs w:val="22"/>
          <w:lang w:val="en-US"/>
        </w:rPr>
        <w:t>FGF2</w:t>
      </w:r>
      <w:r>
        <w:rPr>
          <w:sz w:val="22"/>
          <w:szCs w:val="22"/>
          <w:lang w:val="en-US"/>
        </w:rPr>
        <w:t xml:space="preserve">, </w:t>
      </w:r>
      <w:r>
        <w:rPr>
          <w:i/>
          <w:iCs/>
          <w:sz w:val="22"/>
          <w:szCs w:val="22"/>
          <w:lang w:val="en-US"/>
        </w:rPr>
        <w:t>FGF9</w:t>
      </w:r>
      <w:r>
        <w:rPr>
          <w:sz w:val="22"/>
          <w:szCs w:val="22"/>
          <w:lang w:val="en-US"/>
        </w:rPr>
        <w:t xml:space="preserve">, </w:t>
      </w:r>
      <w:r>
        <w:rPr>
          <w:i/>
          <w:iCs/>
          <w:sz w:val="22"/>
          <w:szCs w:val="22"/>
          <w:lang w:val="en-US"/>
        </w:rPr>
        <w:t>FGF18</w:t>
      </w:r>
      <w:r>
        <w:rPr>
          <w:sz w:val="22"/>
          <w:szCs w:val="22"/>
          <w:lang w:val="en-US"/>
        </w:rPr>
        <w:t>) and interaction partners (</w:t>
      </w:r>
      <w:r>
        <w:rPr>
          <w:i/>
          <w:iCs/>
          <w:sz w:val="22"/>
          <w:szCs w:val="22"/>
          <w:lang w:val="en-US"/>
        </w:rPr>
        <w:t>DCN</w:t>
      </w:r>
      <w:r>
        <w:rPr>
          <w:sz w:val="22"/>
          <w:szCs w:val="22"/>
          <w:lang w:val="en-US"/>
        </w:rPr>
        <w:t xml:space="preserve">, </w:t>
      </w:r>
      <w:r>
        <w:rPr>
          <w:i/>
          <w:iCs/>
          <w:sz w:val="22"/>
          <w:szCs w:val="22"/>
          <w:lang w:val="en-US"/>
        </w:rPr>
        <w:t>HSPG2</w:t>
      </w:r>
      <w:r>
        <w:rPr>
          <w:sz w:val="22"/>
          <w:szCs w:val="22"/>
          <w:lang w:val="en-US"/>
        </w:rPr>
        <w:t xml:space="preserve">, </w:t>
      </w:r>
      <w:r>
        <w:rPr>
          <w:i/>
          <w:iCs/>
          <w:sz w:val="22"/>
          <w:szCs w:val="22"/>
          <w:lang w:val="en-US"/>
        </w:rPr>
        <w:t>SDC2</w:t>
      </w:r>
      <w:r>
        <w:rPr>
          <w:sz w:val="22"/>
          <w:szCs w:val="22"/>
          <w:lang w:val="en-US"/>
        </w:rPr>
        <w:t xml:space="preserve">, </w:t>
      </w:r>
      <w:r>
        <w:rPr>
          <w:i/>
          <w:iCs/>
          <w:sz w:val="22"/>
          <w:szCs w:val="22"/>
          <w:lang w:val="en-US"/>
        </w:rPr>
        <w:t>PTX3</w:t>
      </w:r>
      <w:r>
        <w:rPr>
          <w:sz w:val="22"/>
          <w:szCs w:val="22"/>
          <w:lang w:val="en-US"/>
        </w:rPr>
        <w:t xml:space="preserve">) peaked in the stroma-rich subtype suggesting a </w:t>
      </w:r>
      <w:r>
        <w:rPr>
          <w:i/>
          <w:iCs/>
          <w:sz w:val="22"/>
          <w:szCs w:val="22"/>
          <w:lang w:val="en-US"/>
        </w:rPr>
        <w:t xml:space="preserve">ligand-dependent </w:t>
      </w:r>
      <w:commentRangeStart w:id="7"/>
      <w:r>
        <w:rPr>
          <w:i/>
          <w:iCs/>
          <w:sz w:val="22"/>
          <w:szCs w:val="22"/>
          <w:lang w:val="en-US"/>
        </w:rPr>
        <w:t>autocrine</w:t>
      </w:r>
      <w:r>
        <w:rPr>
          <w:i/>
          <w:iCs/>
          <w:sz w:val="22"/>
          <w:szCs w:val="22"/>
          <w:lang w:val="en-US"/>
        </w:rPr>
      </w:r>
      <w:commentRangeEnd w:id="7"/>
      <w:r>
        <w:commentReference w:id="7"/>
      </w:r>
      <w:r>
        <w:rPr>
          <w:i/>
          <w:iCs/>
          <w:sz w:val="22"/>
          <w:szCs w:val="22"/>
          <w:lang w:val="en-US"/>
        </w:rPr>
        <w:t xml:space="preserve"> signaling </w:t>
      </w:r>
      <w:r>
        <w:rPr>
          <w:rFonts w:eastAsia="Symbol" w:cs="Symbol" w:ascii="Symbol" w:hAnsi="Symbol"/>
          <w:sz w:val="22"/>
          <w:szCs w:val="22"/>
          <w:lang w:val="en-US"/>
        </w:rPr>
        <w:t></w:t>
      </w:r>
      <w:r>
        <w:rPr>
          <w:sz w:val="22"/>
          <w:szCs w:val="22"/>
          <w:lang w:val="en-US"/>
        </w:rPr>
        <w:t>11</w:t>
      </w:r>
      <w:r>
        <w:rPr>
          <w:rFonts w:eastAsia="Symbol" w:cs="Symbol" w:ascii="Symbol" w:hAnsi="Symbol"/>
          <w:sz w:val="22"/>
          <w:szCs w:val="22"/>
          <w:lang w:val="en-US"/>
        </w:rPr>
        <w:t></w:t>
      </w:r>
      <w:r>
        <w:rPr>
          <w:sz w:val="22"/>
          <w:szCs w:val="22"/>
          <w:lang w:val="en-US"/>
        </w:rPr>
        <w:t xml:space="preserve">. High expression of </w:t>
      </w:r>
      <w:r>
        <w:rPr>
          <w:i/>
          <w:iCs/>
          <w:sz w:val="22"/>
          <w:szCs w:val="22"/>
          <w:lang w:val="en-US"/>
        </w:rPr>
        <w:t>FGF5</w:t>
      </w:r>
      <w:r>
        <w:rPr>
          <w:sz w:val="22"/>
          <w:szCs w:val="22"/>
          <w:lang w:val="en-US"/>
        </w:rPr>
        <w:t xml:space="preserve">, </w:t>
      </w:r>
      <w:r>
        <w:rPr>
          <w:i/>
          <w:iCs/>
          <w:sz w:val="22"/>
          <w:szCs w:val="22"/>
          <w:lang w:val="en-US"/>
        </w:rPr>
        <w:t>FGF11</w:t>
      </w:r>
      <w:r>
        <w:rPr>
          <w:sz w:val="22"/>
          <w:szCs w:val="22"/>
          <w:lang w:val="en-US"/>
        </w:rPr>
        <w:t xml:space="preserve">, and genes coding for </w:t>
      </w:r>
      <w:del w:id="159" w:author="Unknown Author" w:date="2024-12-19T09:11:55Z">
        <w:r>
          <w:rPr>
            <w:sz w:val="22"/>
            <w:szCs w:val="22"/>
            <w:lang w:val="en-US"/>
          </w:rPr>
          <w:delText>binding proteins and FGF co-receptors</w:delText>
        </w:r>
      </w:del>
      <w:ins w:id="160" w:author="Unknown Author" w:date="2024-12-19T09:11:55Z">
        <w:r>
          <w:rPr>
            <w:rFonts w:eastAsia="Aptos" w:cs="" w:cstheme="minorBidi" w:eastAsiaTheme="minorHAnsi"/>
            <w:color w:val="auto"/>
            <w:kern w:val="0"/>
            <w:sz w:val="22"/>
            <w:szCs w:val="22"/>
            <w:lang w:val="en-US" w:eastAsia="en-US" w:bidi="ar-SA"/>
          </w:rPr>
          <w:t>FGFBP</w:t>
        </w:r>
      </w:ins>
      <w:r>
        <w:rPr>
          <w:sz w:val="22"/>
          <w:szCs w:val="22"/>
          <w:lang w:val="en-US"/>
        </w:rPr>
        <w:t xml:space="preserve">, </w:t>
      </w:r>
      <w:r>
        <w:rPr>
          <w:i/>
          <w:iCs/>
          <w:sz w:val="22"/>
          <w:szCs w:val="22"/>
          <w:lang w:val="en-US"/>
        </w:rPr>
        <w:t>CD44</w:t>
      </w:r>
      <w:r>
        <w:rPr>
          <w:sz w:val="22"/>
          <w:szCs w:val="22"/>
          <w:lang w:val="en-US"/>
        </w:rPr>
        <w:t xml:space="preserve">, </w:t>
      </w:r>
      <w:r>
        <w:rPr>
          <w:i/>
          <w:iCs/>
          <w:sz w:val="22"/>
          <w:szCs w:val="22"/>
          <w:lang w:val="en-US"/>
        </w:rPr>
        <w:t>FGFBP1</w:t>
      </w:r>
      <w:r>
        <w:rPr>
          <w:sz w:val="22"/>
          <w:szCs w:val="22"/>
          <w:lang w:val="en-US"/>
        </w:rPr>
        <w:t xml:space="preserve">, </w:t>
      </w:r>
      <w:r>
        <w:rPr>
          <w:i/>
          <w:iCs/>
          <w:sz w:val="22"/>
          <w:szCs w:val="22"/>
          <w:lang w:val="en-US"/>
        </w:rPr>
        <w:t>GPC1</w:t>
      </w:r>
      <w:r>
        <w:rPr>
          <w:sz w:val="22"/>
          <w:szCs w:val="22"/>
          <w:lang w:val="en-US"/>
        </w:rPr>
        <w:t xml:space="preserve"> and </w:t>
      </w:r>
      <w:r>
        <w:rPr>
          <w:i/>
          <w:iCs/>
          <w:sz w:val="22"/>
          <w:szCs w:val="22"/>
          <w:lang w:val="en-US"/>
        </w:rPr>
        <w:t>TNFAIP6</w:t>
      </w:r>
      <w:r>
        <w:rPr>
          <w:sz w:val="22"/>
          <w:szCs w:val="22"/>
          <w:lang w:val="en-US"/>
        </w:rPr>
        <w:t>, was a hallmark of ba/sq cancers</w:t>
      </w:r>
      <w:del w:id="161" w:author="Unknown Author" w:date="2024-12-19T09:12:36Z">
        <w:r>
          <w:rPr>
            <w:sz w:val="22"/>
            <w:szCs w:val="22"/>
            <w:lang w:val="en-US"/>
          </w:rPr>
          <w:delText>, can trigger</w:delText>
        </w:r>
      </w:del>
      <w:ins w:id="162" w:author="Unknown Author" w:date="2024-12-19T09:12:36Z">
        <w:r>
          <w:rPr>
            <w:sz w:val="22"/>
            <w:szCs w:val="22"/>
            <w:lang w:val="en-US"/>
          </w:rPr>
          <w:t xml:space="preserve"> </w:t>
        </w:r>
      </w:ins>
      <w:ins w:id="163" w:author="Unknown Author" w:date="2024-12-19T09:12:36Z">
        <w:r>
          <w:rPr>
            <w:sz w:val="22"/>
            <w:szCs w:val="22"/>
            <w:lang w:val="en-US"/>
          </w:rPr>
          <w:t>indicative of</w:t>
        </w:r>
      </w:ins>
      <w:r>
        <w:rPr>
          <w:sz w:val="22"/>
          <w:szCs w:val="22"/>
          <w:lang w:val="en-US"/>
        </w:rPr>
        <w:t xml:space="preserve"> </w:t>
      </w:r>
      <w:r>
        <w:rPr>
          <w:i/>
          <w:iCs/>
          <w:sz w:val="22"/>
          <w:szCs w:val="22"/>
          <w:lang w:val="en-US"/>
        </w:rPr>
        <w:t xml:space="preserve">ligand-dependent signaling via FGFR1, </w:t>
      </w:r>
      <w:commentRangeStart w:id="8"/>
      <w:r>
        <w:rPr>
          <w:b/>
          <w:bCs/>
          <w:sz w:val="22"/>
          <w:szCs w:val="22"/>
          <w:lang w:val="en-US"/>
        </w:rPr>
        <w:t>Figure 1E</w:t>
      </w:r>
      <w:r>
        <w:rPr>
          <w:b/>
          <w:bCs/>
          <w:sz w:val="22"/>
          <w:szCs w:val="22"/>
          <w:lang w:val="en-US"/>
        </w:rPr>
      </w:r>
      <w:ins w:id="164" w:author="Unknown Author" w:date="2024-12-18T21:54:16Z">
        <w:commentRangeEnd w:id="8"/>
        <w:r>
          <w:commentReference w:id="8"/>
        </w:r>
        <w:r>
          <w:rPr/>
          <w:commentReference w:id="9"/>
        </w:r>
      </w:ins>
      <w:r>
        <w:rPr>
          <w:b/>
          <w:bCs/>
          <w:sz w:val="22"/>
          <w:szCs w:val="22"/>
          <w:lang w:val="en-US"/>
        </w:rPr>
        <w:t xml:space="preserve"> </w:t>
      </w:r>
      <w:r>
        <w:rPr>
          <w:sz w:val="22"/>
          <w:szCs w:val="22"/>
          <w:lang w:val="en-US"/>
        </w:rPr>
        <w:t>(Supplementary Fig. 7).</w:t>
      </w:r>
      <w:r>
        <w:rPr>
          <w:b/>
          <w:bCs/>
          <w:sz w:val="22"/>
          <w:szCs w:val="22"/>
          <w:lang w:val="en-US"/>
        </w:rPr>
        <w:t xml:space="preserve"> </w:t>
      </w:r>
      <w:r>
        <w:rPr>
          <w:sz w:val="22"/>
          <w:szCs w:val="22"/>
          <w:lang w:val="en-US"/>
        </w:rPr>
        <w:t xml:space="preserve">Overexpression of </w:t>
      </w:r>
      <w:r>
        <w:rPr>
          <w:i/>
          <w:iCs/>
          <w:sz w:val="22"/>
          <w:szCs w:val="22"/>
          <w:lang w:val="en-US"/>
        </w:rPr>
        <w:t>KL</w:t>
      </w:r>
      <w:r>
        <w:rPr>
          <w:sz w:val="22"/>
          <w:szCs w:val="22"/>
          <w:lang w:val="en-US"/>
        </w:rPr>
        <w:t xml:space="preserve">, </w:t>
      </w:r>
      <w:del w:id="165" w:author="Unknown Author" w:date="2024-12-18T23:02:13Z">
        <w:r>
          <w:rPr>
            <w:sz w:val="22"/>
            <w:szCs w:val="22"/>
            <w:lang w:val="en-US"/>
          </w:rPr>
          <w:delText xml:space="preserve">which codes for </w:delText>
        </w:r>
      </w:del>
      <w:r>
        <w:rPr>
          <w:sz w:val="22"/>
          <w:szCs w:val="22"/>
          <w:lang w:val="en-US"/>
        </w:rPr>
        <w:t xml:space="preserve">a </w:t>
      </w:r>
      <w:ins w:id="166" w:author="Unknown Author" w:date="2024-12-18T23:02:18Z">
        <w:r>
          <w:rPr>
            <w:sz w:val="22"/>
            <w:szCs w:val="22"/>
            <w:lang w:val="en-US"/>
          </w:rPr>
          <w:t xml:space="preserve">gene of </w:t>
        </w:r>
      </w:ins>
      <w:del w:id="167" w:author="Unknown Author" w:date="2024-12-18T23:04:19Z">
        <w:r>
          <w:rPr>
            <w:sz w:val="22"/>
            <w:szCs w:val="22"/>
            <w:lang w:val="en-US"/>
          </w:rPr>
          <w:delText xml:space="preserve">co-receptor of </w:delText>
        </w:r>
      </w:del>
      <w:r>
        <w:rPr>
          <w:sz w:val="22"/>
          <w:szCs w:val="22"/>
          <w:lang w:val="en-US"/>
        </w:rPr>
        <w:t>FGF19/FGF21/FGF23</w:t>
      </w:r>
      <w:ins w:id="168" w:author="Unknown Author" w:date="2024-12-18T23:04:13Z">
        <w:r>
          <w:rPr>
            <w:sz w:val="22"/>
            <w:szCs w:val="22"/>
            <w:lang w:val="en-US"/>
          </w:rPr>
          <w:t xml:space="preserve"> co-receptor</w:t>
        </w:r>
      </w:ins>
      <w:r>
        <w:rPr>
          <w:sz w:val="22"/>
          <w:szCs w:val="22"/>
          <w:lang w:val="en-US"/>
        </w:rPr>
        <w:t xml:space="preserve">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12,13</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 xml:space="preserve">, </w:t>
      </w:r>
      <w:r>
        <w:rPr>
          <w:sz w:val="22"/>
          <w:szCs w:val="22"/>
          <w:lang w:val="en-US"/>
        </w:rPr>
        <w:t xml:space="preserve">was characteristic for luminal unstable (LumU) tumors. </w:t>
      </w:r>
      <w:del w:id="169" w:author="Unknown Author" w:date="2024-12-19T09:13:08Z">
        <w:r>
          <w:rPr>
            <w:sz w:val="22"/>
            <w:szCs w:val="22"/>
            <w:lang w:val="en-US"/>
          </w:rPr>
          <w:delText xml:space="preserve">Yet, those FGF-coding transcripts were nearly undetectable in bulk cancer samples (TCGA, </w:delText>
        </w:r>
      </w:del>
      <w:del w:id="170" w:author="Unknown Author" w:date="2024-12-19T09:13:08Z">
        <w:r>
          <w:rPr>
            <w:i/>
            <w:iCs/>
            <w:sz w:val="22"/>
            <w:szCs w:val="22"/>
            <w:lang w:val="en-US"/>
          </w:rPr>
          <w:delText>FGF23</w:delText>
        </w:r>
      </w:del>
      <w:del w:id="171" w:author="Unknown Author" w:date="2024-12-19T09:13:08Z">
        <w:r>
          <w:rPr>
            <w:sz w:val="22"/>
            <w:szCs w:val="22"/>
            <w:lang w:val="en-US"/>
          </w:rPr>
          <w:delText>: 95</w:delText>
        </w:r>
      </w:del>
      <w:del w:id="172" w:author="Unknown Author" w:date="2024-12-19T09:13:08Z">
        <w:r>
          <w:rPr>
            <w:sz w:val="22"/>
            <w:szCs w:val="22"/>
            <w:vertAlign w:val="superscript"/>
            <w:lang w:val="en-US"/>
          </w:rPr>
          <w:delText>th</w:delText>
        </w:r>
      </w:del>
      <w:del w:id="173" w:author="Unknown Author" w:date="2024-12-19T09:13:08Z">
        <w:r>
          <w:rPr>
            <w:sz w:val="22"/>
            <w:szCs w:val="22"/>
            <w:lang w:val="en-US"/>
          </w:rPr>
          <w:delText xml:space="preserve"> percentile: 0.95 copies), which argues against biological relevance of the KL overexpession in LumU tumors</w:delText>
        </w:r>
      </w:del>
      <w:del w:id="174" w:author="Unknown Author" w:date="2024-12-19T09:13:08Z">
        <w:r>
          <w:rPr>
            <w:sz w:val="22"/>
            <w:szCs w:val="22"/>
            <w:lang w:val="en-US"/>
          </w:rPr>
          <w:commentReference w:id="10"/>
        </w:r>
      </w:del>
      <w:r>
        <w:rPr>
          <w:sz w:val="22"/>
          <w:szCs w:val="22"/>
          <w:lang w:val="en-US"/>
        </w:rPr>
        <w:t xml:space="preserve">. </w:t>
      </w:r>
      <w:del w:id="175" w:author="Unknown Author" w:date="2024-12-18T23:04:31Z">
        <w:r>
          <w:rPr>
            <w:sz w:val="22"/>
            <w:szCs w:val="22"/>
            <w:lang w:val="en-US"/>
          </w:rPr>
          <w:delText>Consecutively</w:delText>
        </w:r>
      </w:del>
      <w:ins w:id="176" w:author="Unknown Author" w:date="2024-12-18T23:04:31Z">
        <w:r>
          <w:rPr>
            <w:sz w:val="22"/>
            <w:szCs w:val="22"/>
            <w:lang w:val="en-US"/>
          </w:rPr>
          <w:t>Consequently</w:t>
        </w:r>
      </w:ins>
      <w:r>
        <w:rPr>
          <w:sz w:val="22"/>
          <w:szCs w:val="22"/>
          <w:lang w:val="en-US"/>
        </w:rPr>
        <w:t xml:space="preserve">, these data suggest distinct </w:t>
      </w:r>
      <w:del w:id="177" w:author="Unknown Author" w:date="2024-12-18T23:05:27Z">
        <w:r>
          <w:rPr>
            <w:sz w:val="22"/>
            <w:szCs w:val="22"/>
            <w:lang w:val="en-US"/>
          </w:rPr>
          <w:delText>mode</w:delText>
        </w:r>
      </w:del>
      <w:ins w:id="178" w:author="Unknown Author" w:date="2024-12-18T23:05:27Z">
        <w:r>
          <w:rPr>
            <w:sz w:val="22"/>
            <w:szCs w:val="22"/>
            <w:lang w:val="en-US"/>
          </w:rPr>
          <w:t>mechanisms</w:t>
        </w:r>
      </w:ins>
      <w:r>
        <w:rPr>
          <w:sz w:val="22"/>
          <w:szCs w:val="22"/>
          <w:lang w:val="en-US"/>
        </w:rPr>
        <w:t xml:space="preserve"> of </w:t>
      </w:r>
      <w:del w:id="179" w:author="Unknown Author" w:date="2024-12-18T23:05:22Z">
        <w:r>
          <w:rPr>
            <w:sz w:val="22"/>
            <w:szCs w:val="22"/>
            <w:lang w:val="en-US"/>
          </w:rPr>
          <w:delText xml:space="preserve">triggering </w:delText>
        </w:r>
      </w:del>
      <w:r>
        <w:rPr>
          <w:sz w:val="22"/>
          <w:szCs w:val="22"/>
          <w:lang w:val="en-US"/>
        </w:rPr>
        <w:t xml:space="preserve">FGFR signaling </w:t>
      </w:r>
      <w:del w:id="180" w:author="Unknown Author" w:date="2024-12-19T09:13:50Z">
        <w:r>
          <w:rPr>
            <w:sz w:val="22"/>
            <w:szCs w:val="22"/>
            <w:lang w:val="en-US"/>
          </w:rPr>
          <w:delText>highly specific for</w:delText>
        </w:r>
      </w:del>
      <w:ins w:id="181" w:author="Unknown Author" w:date="2024-12-19T09:13:50Z">
        <w:r>
          <w:rPr>
            <w:rFonts w:eastAsia="Aptos" w:cs="" w:cstheme="minorBidi" w:eastAsiaTheme="minorHAnsi"/>
            <w:color w:val="auto"/>
            <w:kern w:val="0"/>
            <w:sz w:val="22"/>
            <w:szCs w:val="22"/>
            <w:lang w:val="en-US" w:eastAsia="en-US" w:bidi="ar-SA"/>
          </w:rPr>
          <w:t>in</w:t>
        </w:r>
      </w:ins>
      <w:r>
        <w:rPr>
          <w:sz w:val="22"/>
          <w:szCs w:val="22"/>
          <w:lang w:val="en-US"/>
        </w:rPr>
        <w:t xml:space="preserve"> LumP, stroma-rich, and ba/sq consensus molecular subsets, </w:t>
      </w:r>
      <w:r>
        <w:rPr>
          <w:b/>
          <w:bCs/>
          <w:sz w:val="22"/>
          <w:szCs w:val="22"/>
          <w:lang w:val="en-US"/>
        </w:rPr>
        <w:t>Figure 2.</w:t>
      </w:r>
      <w:r>
        <w:rPr>
          <w:sz w:val="22"/>
          <w:szCs w:val="22"/>
          <w:lang w:val="en-US"/>
        </w:rPr>
        <w:t xml:space="preserve"> </w:t>
      </w:r>
    </w:p>
    <w:p>
      <w:pPr>
        <w:pStyle w:val="Normal"/>
        <w:spacing w:lineRule="auto" w:line="360" w:before="0" w:after="200"/>
        <w:jc w:val="both"/>
        <w:rPr>
          <w:sz w:val="22"/>
          <w:szCs w:val="22"/>
          <w:lang w:val="en-US"/>
        </w:rPr>
      </w:pPr>
      <w:r>
        <w:rPr>
          <w:sz w:val="22"/>
          <w:szCs w:val="22"/>
          <w:lang w:val="en-US"/>
        </w:rPr>
        <w:t xml:space="preserve">With two independent machine learning algorithms trained with </w:t>
      </w:r>
      <w:del w:id="182" w:author="Unknown Author" w:date="2024-12-19T09:14:08Z">
        <w:r>
          <w:rPr>
            <w:sz w:val="22"/>
            <w:szCs w:val="22"/>
            <w:lang w:val="en-US"/>
          </w:rPr>
          <w:delText xml:space="preserve">transcript </w:delText>
        </w:r>
      </w:del>
      <w:r>
        <w:rPr>
          <w:sz w:val="22"/>
          <w:szCs w:val="22"/>
          <w:lang w:val="en-US"/>
        </w:rPr>
        <w:t xml:space="preserve">levels of 38 FGFR-, FGF-, and FGFBP-coding </w:t>
      </w:r>
      <w:del w:id="183" w:author="Unknown Author" w:date="2024-12-19T09:14:11Z">
        <w:r>
          <w:rPr>
            <w:sz w:val="22"/>
            <w:szCs w:val="22"/>
            <w:lang w:val="en-US"/>
          </w:rPr>
          <w:delText>genes</w:delText>
        </w:r>
      </w:del>
      <w:ins w:id="184" w:author="Unknown Author" w:date="2024-12-19T09:14:11Z">
        <w:r>
          <w:rPr>
            <w:rFonts w:eastAsia="Aptos" w:cs="" w:cstheme="minorBidi" w:eastAsiaTheme="minorHAnsi"/>
            <w:color w:val="auto"/>
            <w:kern w:val="0"/>
            <w:sz w:val="22"/>
            <w:szCs w:val="22"/>
            <w:lang w:val="en-US" w:eastAsia="en-US" w:bidi="ar-SA"/>
          </w:rPr>
          <w:t>transcripts</w:t>
        </w:r>
      </w:ins>
      <w:r>
        <w:rPr>
          <w:sz w:val="22"/>
          <w:szCs w:val="22"/>
          <w:lang w:val="en-US"/>
        </w:rPr>
        <w:t xml:space="preserve"> in the TCGA cohort, </w:t>
      </w:r>
      <w:commentRangeStart w:id="11"/>
      <w:r>
        <w:rPr>
          <w:sz w:val="22"/>
          <w:szCs w:val="22"/>
          <w:lang w:val="en-US"/>
        </w:rPr>
        <w:t>we reproduced LumP, LumU, stroma-rich, and ba/sq consensus molecular subsets</w:t>
      </w:r>
      <w:r>
        <w:rPr>
          <w:sz w:val="22"/>
          <w:szCs w:val="22"/>
          <w:lang w:val="en-US"/>
        </w:rPr>
      </w:r>
      <w:ins w:id="185" w:author="Unknown Author" w:date="2024-12-18T22:12:12Z">
        <w:commentRangeEnd w:id="11"/>
        <w:r>
          <w:commentReference w:id="11"/>
        </w:r>
        <w:r>
          <w:rPr/>
          <w:commentReference w:id="12"/>
        </w:r>
      </w:ins>
      <w:r>
        <w:rPr>
          <w:sz w:val="22"/>
          <w:szCs w:val="22"/>
          <w:lang w:val="en-US"/>
        </w:rPr>
        <w:t xml:space="preserve"> (IMvigor and BCAN validation cohorts, accuracy: 0.77-0.81, AUC: 0.94 – 0.95, Cohen`s </w:t>
      </w:r>
      <w:del w:id="186" w:author="Unknown Author" w:date="2024-12-19T09:14:23Z">
        <w:r>
          <w:rPr>
            <w:sz w:val="22"/>
            <w:szCs w:val="22"/>
            <w:lang w:val="en-US"/>
          </w:rPr>
          <w:delText xml:space="preserve">kappa </w:delText>
        </w:r>
      </w:del>
      <w:r>
        <w:rPr>
          <w:rFonts w:eastAsia="Aptos" w:ascii="Nachlieli CLM" w:hAnsi="Nachlieli CLM"/>
          <w:sz w:val="22"/>
          <w:szCs w:val="22"/>
          <w:lang w:val="en-US"/>
        </w:rPr>
        <w:t>κ</w:t>
      </w:r>
      <w:r>
        <w:rPr>
          <w:rFonts w:eastAsia="Aptos"/>
          <w:sz w:val="22"/>
          <w:szCs w:val="22"/>
          <w:lang w:val="en-US"/>
        </w:rPr>
        <w:t xml:space="preserve">: 0.68-0.72, Supplementary Table 4). </w:t>
      </w:r>
      <w:r>
        <w:rPr>
          <w:sz w:val="22"/>
          <w:szCs w:val="22"/>
          <w:lang w:val="en-US"/>
        </w:rPr>
        <w:t xml:space="preserve">Whereas the </w:t>
      </w:r>
      <w:r>
        <w:rPr>
          <w:i/>
          <w:iCs/>
          <w:sz w:val="22"/>
          <w:szCs w:val="22"/>
          <w:lang w:val="en-US"/>
        </w:rPr>
        <w:t xml:space="preserve">consensusMIBC </w:t>
      </w:r>
      <w:r>
        <w:rPr>
          <w:sz w:val="22"/>
          <w:szCs w:val="22"/>
          <w:lang w:val="en-US"/>
        </w:rPr>
        <w:t xml:space="preserve">classification tool of Kamoun </w:t>
      </w:r>
      <w:r>
        <w:rPr>
          <w:i/>
          <w:iCs/>
          <w:sz w:val="22"/>
          <w:szCs w:val="22"/>
          <w:lang w:val="en-US"/>
        </w:rPr>
        <w:t>et al</w:t>
      </w:r>
      <w:r>
        <w:rPr>
          <w:sz w:val="22"/>
          <w:szCs w:val="22"/>
          <w:lang w:val="en-US"/>
        </w:rPr>
        <w:t xml:space="preserve"> </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9</w:t>
      </w:r>
      <w:r>
        <w:rPr>
          <w:rFonts w:eastAsia="Symbol" w:cs="Symbol" w:ascii="Symbol" w:hAnsi="Symbol"/>
          <w:color w:val="000000" w:themeColor="text1"/>
          <w:sz w:val="22"/>
          <w:szCs w:val="22"/>
          <w:lang w:val="en-US"/>
        </w:rPr>
        <w:t></w:t>
      </w:r>
      <w:r>
        <w:rPr>
          <w:rFonts w:eastAsia="" w:cs="Aptos" w:cstheme="minorHAnsi" w:eastAsiaTheme="minorEastAsia"/>
          <w:color w:val="000000" w:themeColor="text1"/>
          <w:sz w:val="22"/>
          <w:szCs w:val="22"/>
          <w:lang w:val="en-US"/>
        </w:rPr>
        <w:t xml:space="preserve"> </w:t>
      </w:r>
      <w:r>
        <w:rPr>
          <w:sz w:val="22"/>
          <w:szCs w:val="22"/>
          <w:lang w:val="en-US"/>
        </w:rPr>
        <w:t>employs 857 gene variables for consensus molecular subset assignment, only CD</w:t>
      </w:r>
      <w:r>
        <w:rPr>
          <w:i/>
          <w:iCs/>
          <w:sz w:val="22"/>
          <w:szCs w:val="22"/>
          <w:lang w:val="en-US"/>
        </w:rPr>
        <w:t>44</w:t>
      </w:r>
      <w:r>
        <w:rPr>
          <w:sz w:val="22"/>
          <w:szCs w:val="22"/>
          <w:lang w:val="en-US"/>
        </w:rPr>
        <w:t xml:space="preserve">, </w:t>
      </w:r>
      <w:r>
        <w:rPr>
          <w:i/>
          <w:iCs/>
          <w:sz w:val="22"/>
          <w:szCs w:val="22"/>
          <w:lang w:val="en-US"/>
        </w:rPr>
        <w:t>GPC3</w:t>
      </w:r>
      <w:r>
        <w:rPr>
          <w:sz w:val="22"/>
          <w:szCs w:val="22"/>
          <w:lang w:val="en-US"/>
        </w:rPr>
        <w:t xml:space="preserve">, </w:t>
      </w:r>
      <w:r>
        <w:rPr>
          <w:i/>
          <w:iCs/>
          <w:sz w:val="22"/>
          <w:szCs w:val="22"/>
          <w:lang w:val="en-US"/>
        </w:rPr>
        <w:t>TNFAIP6</w:t>
      </w:r>
      <w:r>
        <w:rPr>
          <w:sz w:val="22"/>
          <w:szCs w:val="22"/>
          <w:lang w:val="en-US"/>
        </w:rPr>
        <w:t xml:space="preserve">, </w:t>
      </w:r>
      <w:r>
        <w:rPr>
          <w:i/>
          <w:iCs/>
          <w:sz w:val="22"/>
          <w:szCs w:val="22"/>
          <w:lang w:val="en-US"/>
        </w:rPr>
        <w:t>DCN</w:t>
      </w:r>
      <w:r>
        <w:rPr>
          <w:sz w:val="22"/>
          <w:szCs w:val="22"/>
          <w:lang w:val="en-US"/>
        </w:rPr>
        <w:t xml:space="preserve">, </w:t>
      </w:r>
      <w:r>
        <w:rPr>
          <w:i/>
          <w:iCs/>
          <w:sz w:val="22"/>
          <w:szCs w:val="22"/>
          <w:lang w:val="en-US"/>
        </w:rPr>
        <w:t>FGF11</w:t>
      </w:r>
      <w:r>
        <w:rPr>
          <w:sz w:val="22"/>
          <w:szCs w:val="22"/>
          <w:lang w:val="en-US"/>
        </w:rPr>
        <w:t xml:space="preserve">, </w:t>
      </w:r>
      <w:r>
        <w:rPr>
          <w:i/>
          <w:iCs/>
          <w:sz w:val="22"/>
          <w:szCs w:val="22"/>
          <w:lang w:val="en-US"/>
        </w:rPr>
        <w:t>FGF7</w:t>
      </w:r>
      <w:r>
        <w:rPr>
          <w:sz w:val="22"/>
          <w:szCs w:val="22"/>
          <w:lang w:val="en-US"/>
        </w:rPr>
        <w:t xml:space="preserve">, and </w:t>
      </w:r>
      <w:r>
        <w:rPr>
          <w:i/>
          <w:iCs/>
          <w:sz w:val="22"/>
          <w:szCs w:val="22"/>
          <w:lang w:val="en-US"/>
        </w:rPr>
        <w:t>FGFBP1</w:t>
      </w:r>
      <w:r>
        <w:rPr>
          <w:sz w:val="22"/>
          <w:szCs w:val="22"/>
          <w:lang w:val="en-US"/>
        </w:rPr>
        <w:t xml:space="preserve"> were shared with our machine learning models. The most influential genes for prediction of consensus molecular subtypes in our machine learning approach are presented in </w:t>
      </w:r>
      <w:r>
        <w:rPr>
          <w:b/>
          <w:bCs/>
          <w:sz w:val="22"/>
          <w:szCs w:val="22"/>
          <w:lang w:val="en-US"/>
        </w:rPr>
        <w:t xml:space="preserve">Figure 1F </w:t>
      </w:r>
      <w:r>
        <w:rPr>
          <w:sz w:val="22"/>
          <w:szCs w:val="22"/>
          <w:lang w:val="en-US"/>
        </w:rPr>
        <w:t xml:space="preserve">(Supplementary Tables 5-6). </w:t>
      </w:r>
    </w:p>
    <w:p>
      <w:pPr>
        <w:pStyle w:val="Normal"/>
        <w:spacing w:lineRule="auto" w:line="360" w:before="0" w:after="200"/>
        <w:jc w:val="both"/>
        <w:rPr>
          <w:sz w:val="22"/>
          <w:szCs w:val="22"/>
          <w:lang w:val="en-US"/>
        </w:rPr>
      </w:pPr>
      <w:r>
        <w:rPr>
          <w:sz w:val="22"/>
          <w:szCs w:val="22"/>
          <w:lang w:val="en-US"/>
        </w:rPr>
        <w:t xml:space="preserve">Finally, </w:t>
      </w:r>
      <w:del w:id="187" w:author="Unknown Author" w:date="2024-12-18T22:21:14Z">
        <w:r>
          <w:rPr>
            <w:sz w:val="22"/>
            <w:szCs w:val="22"/>
            <w:lang w:val="en-US"/>
          </w:rPr>
          <w:delText>resistance analysis</w:delText>
        </w:r>
      </w:del>
      <w:ins w:id="188" w:author="Unknown Author" w:date="2024-12-18T22:21:14Z">
        <w:r>
          <w:rPr>
            <w:sz w:val="22"/>
            <w:szCs w:val="22"/>
            <w:lang w:val="en-US"/>
          </w:rPr>
          <w:t>treatment</w:t>
        </w:r>
      </w:ins>
      <w:r>
        <w:rPr>
          <w:sz w:val="22"/>
          <w:szCs w:val="22"/>
          <w:lang w:val="en-US"/>
        </w:rPr>
        <w:t xml:space="preserve"> of DepMap UC cell lines </w:t>
      </w:r>
      <w:del w:id="189" w:author="Unknown Author" w:date="2024-12-18T22:21:22Z">
        <w:r>
          <w:rPr>
            <w:sz w:val="22"/>
            <w:szCs w:val="22"/>
            <w:lang w:val="en-US"/>
          </w:rPr>
          <w:delText>to</w:delText>
        </w:r>
      </w:del>
      <w:ins w:id="190" w:author="Unknown Author" w:date="2024-12-18T22:21:22Z">
        <w:r>
          <w:rPr>
            <w:sz w:val="22"/>
            <w:szCs w:val="22"/>
            <w:lang w:val="en-US"/>
          </w:rPr>
          <w:t>with</w:t>
        </w:r>
      </w:ins>
      <w:r>
        <w:rPr>
          <w:sz w:val="22"/>
          <w:szCs w:val="22"/>
          <w:lang w:val="en-US"/>
        </w:rPr>
        <w:t xml:space="preserve"> pan-FGFR inhibitors in the GDSC1/2 and PRISM drug screen</w:t>
      </w:r>
      <w:del w:id="191" w:author="Unknown Author" w:date="2024-12-18T22:21:30Z">
        <w:r>
          <w:rPr>
            <w:sz w:val="22"/>
            <w:szCs w:val="22"/>
            <w:lang w:val="en-US"/>
          </w:rPr>
          <w:delText>ing experiments</w:delText>
        </w:r>
      </w:del>
      <w:ins w:id="192" w:author="Unknown Author" w:date="2024-12-18T22:21:30Z">
        <w:r>
          <w:rPr>
            <w:sz w:val="22"/>
            <w:szCs w:val="22"/>
            <w:lang w:val="en-US"/>
          </w:rPr>
          <w:t>s</w:t>
        </w:r>
      </w:ins>
      <w:r>
        <w:rPr>
          <w:sz w:val="22"/>
          <w:szCs w:val="22"/>
          <w:lang w:val="en-US"/>
        </w:rPr>
        <w:t xml:space="preserve"> revealed that most UC cell lines respond to pan-FGFR inhibitors irrespective of </w:t>
      </w:r>
      <w:r>
        <w:rPr>
          <w:i/>
          <w:iCs/>
          <w:sz w:val="22"/>
          <w:szCs w:val="22"/>
          <w:lang w:val="en-US"/>
          <w:rPrChange w:id="0" w:author="Unknown Author" w:date="2024-12-18T22:21:36Z"/>
        </w:rPr>
        <w:t>FGFR3</w:t>
      </w:r>
      <w:r>
        <w:rPr>
          <w:sz w:val="22"/>
          <w:szCs w:val="22"/>
          <w:lang w:val="en-US"/>
        </w:rPr>
        <w:t xml:space="preserve"> mutation status, </w:t>
      </w:r>
      <w:r>
        <w:rPr>
          <w:b/>
          <w:bCs/>
          <w:sz w:val="22"/>
          <w:szCs w:val="22"/>
          <w:lang w:val="en-US"/>
        </w:rPr>
        <w:t>Figure 1G</w:t>
      </w:r>
      <w:r>
        <w:rPr>
          <w:sz w:val="22"/>
          <w:szCs w:val="22"/>
          <w:lang w:val="en-US"/>
        </w:rPr>
        <w:t>.</w:t>
      </w:r>
    </w:p>
    <w:p>
      <w:pPr>
        <w:pStyle w:val="Normal"/>
        <w:spacing w:lineRule="auto" w:line="360" w:before="0" w:after="200"/>
        <w:jc w:val="both"/>
        <w:rPr>
          <w:sz w:val="22"/>
          <w:szCs w:val="22"/>
          <w:lang w:val="en-US"/>
        </w:rPr>
      </w:pPr>
      <w:r>
        <w:rPr>
          <w:sz w:val="22"/>
          <w:szCs w:val="22"/>
          <w:lang w:val="en-US"/>
        </w:rPr>
        <w:t>To conclude, co-expression analysis of FGFR-, FGF-, and FGFBP-coding genes points towards FGFR1/</w:t>
      </w:r>
      <w:del w:id="194" w:author="Unknown Author" w:date="2024-12-18T23:07:02Z">
        <w:r>
          <w:rPr>
            <w:sz w:val="22"/>
            <w:szCs w:val="22"/>
            <w:lang w:val="en-US"/>
          </w:rPr>
          <w:delText xml:space="preserve"> </w:delText>
        </w:r>
      </w:del>
      <w:r>
        <w:rPr>
          <w:sz w:val="22"/>
          <w:szCs w:val="22"/>
          <w:lang w:val="en-US"/>
        </w:rPr>
        <w:t xml:space="preserve">FGFR3 pathways as pivotal oncogenic drivers in UC. Differential gene expression in the consensus molecular subsets indicates distinct mechanisms of FGFR1/3 signaling activation. </w:t>
      </w:r>
      <w:del w:id="195" w:author="Unknown Author" w:date="2024-12-18T23:07:30Z">
        <w:r>
          <w:rPr>
            <w:sz w:val="22"/>
            <w:szCs w:val="22"/>
            <w:lang w:val="en-US"/>
          </w:rPr>
          <w:delText xml:space="preserve">Except for LumU tumors, </w:delText>
        </w:r>
      </w:del>
      <w:ins w:id="196" w:author="Unknown Author" w:date="2024-12-18T23:07:53Z">
        <w:r>
          <w:rPr/>
          <w:commentReference w:id="13"/>
        </w:r>
      </w:ins>
      <w:r>
        <w:rPr>
          <w:sz w:val="22"/>
          <w:szCs w:val="22"/>
          <w:lang w:val="en-US"/>
        </w:rPr>
        <w:t xml:space="preserve">FGFR1/3 signaling pathways act as an Achilles’ heel of UC, justifying FGFR-targeted therapy not only in cancers with </w:t>
      </w:r>
      <w:r>
        <w:rPr>
          <w:i/>
          <w:iCs/>
          <w:sz w:val="22"/>
          <w:szCs w:val="22"/>
          <w:lang w:val="en-US"/>
        </w:rPr>
        <w:t>FGFR2/3</w:t>
      </w:r>
      <w:r>
        <w:rPr>
          <w:sz w:val="22"/>
          <w:szCs w:val="22"/>
          <w:lang w:val="en-US"/>
        </w:rPr>
        <w:t xml:space="preserve"> alterations</w:t>
      </w:r>
      <w:ins w:id="197" w:author="Unknown Author" w:date="2024-12-18T22:22:14Z">
        <w:r>
          <w:rPr>
            <w:sz w:val="22"/>
            <w:szCs w:val="22"/>
            <w:lang w:val="en-US"/>
          </w:rPr>
          <w:t xml:space="preserve">. This is underlined by the widespread sensitivity of </w:t>
        </w:r>
      </w:ins>
      <w:ins w:id="198" w:author="Unknown Author" w:date="2024-12-18T22:23:05Z">
        <w:r>
          <w:rPr>
            <w:i/>
            <w:iCs/>
            <w:sz w:val="22"/>
            <w:szCs w:val="22"/>
            <w:lang w:val="en-US"/>
          </w:rPr>
          <w:t>FGFR3</w:t>
        </w:r>
      </w:ins>
      <w:ins w:id="199" w:author="Unknown Author" w:date="2024-12-18T22:23:05Z">
        <w:r>
          <w:rPr>
            <w:sz w:val="22"/>
            <w:szCs w:val="22"/>
            <w:lang w:val="en-US"/>
          </w:rPr>
          <w:t xml:space="preserve"> WT UC cell lines to FGFR blockade in vitro</w:t>
        </w:r>
      </w:ins>
      <w:r>
        <w:rPr>
          <w:sz w:val="22"/>
          <w:szCs w:val="22"/>
          <w:lang w:val="en-US"/>
        </w:rPr>
        <w:t xml:space="preserve">. </w:t>
      </w:r>
      <w:ins w:id="200" w:author="Unknown Author" w:date="2024-12-18T22:25:32Z">
        <w:r>
          <w:rPr>
            <w:sz w:val="22"/>
            <w:szCs w:val="22"/>
            <w:lang w:val="en-US"/>
          </w:rPr>
          <w:t>FGFR signaling contributes substantially to U</w:t>
        </w:r>
      </w:ins>
      <w:ins w:id="201" w:author="Unknown Author" w:date="2024-12-18T22:26:00Z">
        <w:r>
          <w:rPr>
            <w:sz w:val="22"/>
            <w:szCs w:val="22"/>
            <w:lang w:val="en-US"/>
          </w:rPr>
          <w:t xml:space="preserve">C phenotype, as demonstrated by </w:t>
        </w:r>
      </w:ins>
      <w:ins w:id="202" w:author="Unknown Author" w:date="2024-12-18T22:28:13Z">
        <w:r>
          <w:rPr>
            <w:sz w:val="22"/>
            <w:szCs w:val="22"/>
            <w:lang w:val="en-US"/>
          </w:rPr>
          <w:t xml:space="preserve">the </w:t>
        </w:r>
      </w:ins>
      <w:ins w:id="203" w:author="Unknown Author" w:date="2024-12-18T22:27:15Z">
        <w:r>
          <w:rPr>
            <w:sz w:val="22"/>
            <w:szCs w:val="22"/>
            <w:lang w:val="en-US"/>
          </w:rPr>
          <w:t>accurate prediction of the major consensus molecular classes with only 38 FGFR/FGF/FGFBP</w:t>
        </w:r>
      </w:ins>
      <w:ins w:id="204" w:author="Unknown Author" w:date="2024-12-18T22:28:19Z">
        <w:r>
          <w:rPr>
            <w:sz w:val="22"/>
            <w:szCs w:val="22"/>
            <w:lang w:val="en-US"/>
          </w:rPr>
          <w:t>-coding transcripts.</w:t>
        </w:r>
      </w:ins>
      <w:del w:id="205" w:author="Unknown Author" w:date="2024-12-18T22:28:41Z">
        <w:r>
          <w:rPr>
            <w:sz w:val="22"/>
            <w:szCs w:val="22"/>
            <w:lang w:val="en-US"/>
          </w:rPr>
          <w:delText xml:space="preserve">The fact that it was possible to reproduce the consensus molecular </w:delText>
        </w:r>
      </w:del>
      <w:del w:id="206" w:author="Unknown Author" w:date="2024-12-18T22:24:37Z">
        <w:r>
          <w:rPr>
            <w:sz w:val="22"/>
            <w:szCs w:val="22"/>
            <w:lang w:val="en-US"/>
          </w:rPr>
          <w:delText>classification</w:delText>
        </w:r>
      </w:del>
      <w:del w:id="207" w:author="Unknown Author" w:date="2024-12-18T22:28:41Z">
        <w:r>
          <w:rPr>
            <w:sz w:val="22"/>
            <w:szCs w:val="22"/>
            <w:lang w:val="en-US"/>
          </w:rPr>
          <w:delText xml:space="preserve"> with 38 genes coding for FGFR/FGF/FGFBP proteins shows the important role of FGFR signaling for phenotypic variability. </w:delText>
        </w:r>
      </w:del>
    </w:p>
    <w:p>
      <w:pPr>
        <w:pStyle w:val="Normal"/>
        <w:rPr>
          <w:rFonts w:eastAsia="Times New Roman" w:cs="Arial"/>
          <w:b/>
          <w:b/>
          <w:bCs/>
          <w:i/>
          <w:i/>
          <w:iCs/>
          <w:color w:val="2E2E2E"/>
          <w:sz w:val="22"/>
          <w:szCs w:val="22"/>
          <w:lang w:val="en-US" w:eastAsia="de-DE"/>
        </w:rPr>
      </w:pPr>
      <w:r>
        <w:rPr>
          <w:rFonts w:eastAsia="Times New Roman" w:cs="Arial"/>
          <w:b/>
          <w:bCs/>
          <w:i/>
          <w:iCs/>
          <w:color w:val="2E2E2E"/>
          <w:sz w:val="22"/>
          <w:szCs w:val="22"/>
          <w:lang w:val="en-US" w:eastAsia="de-DE"/>
        </w:rPr>
      </w:r>
      <w:r>
        <w:br w:type="page"/>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b/>
          <w:bCs/>
          <w:i/>
          <w:iCs/>
          <w:color w:val="2E2E2E"/>
          <w:sz w:val="22"/>
          <w:szCs w:val="22"/>
          <w:lang w:val="en-US" w:eastAsia="de-DE"/>
        </w:rPr>
        <w:t>Author contributions</w:t>
      </w:r>
      <w:r>
        <w:rPr>
          <w:rFonts w:eastAsia="Times New Roman" w:cs="Arial"/>
          <w:color w:val="2E2E2E"/>
          <w:sz w:val="22"/>
          <w:szCs w:val="22"/>
          <w:lang w:val="en-US" w:eastAsia="de-DE"/>
        </w:rPr>
        <w:t>: Renate Pichler had full access to all the data in the study and takes responsibility for the integrity of the data and the accuracy of the data analysis.</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Study concept and design</w:t>
      </w:r>
      <w:r>
        <w:rPr>
          <w:rFonts w:eastAsia="Times New Roman" w:cs="Arial"/>
          <w:color w:val="2E2E2E"/>
          <w:sz w:val="22"/>
          <w:szCs w:val="22"/>
          <w:lang w:val="en-US" w:eastAsia="de-DE"/>
        </w:rPr>
        <w:t xml:space="preserve">: Pichler, Moschini, Van Creij, Pradere, Subiela, Mertens, </w:t>
      </w:r>
      <w:r>
        <w:rPr>
          <w:sz w:val="22"/>
          <w:szCs w:val="22"/>
          <w:lang w:val="en-US"/>
        </w:rPr>
        <w:t>Compérat.</w:t>
      </w:r>
      <w:r>
        <w:rPr>
          <w:rFonts w:eastAsia="Times New Roman" w:cs="Arial"/>
          <w:color w:val="2E2E2E"/>
          <w:sz w:val="22"/>
          <w:szCs w:val="22"/>
          <w:lang w:val="en-US" w:eastAsia="de-DE"/>
        </w:rPr>
        <w:t xml:space="preserve">  </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Acquisition of data</w:t>
      </w:r>
      <w:r>
        <w:rPr>
          <w:rFonts w:eastAsia="Times New Roman" w:cs="Arial"/>
          <w:color w:val="2E2E2E"/>
          <w:sz w:val="22"/>
          <w:szCs w:val="22"/>
          <w:lang w:val="en-US" w:eastAsia="de-DE"/>
        </w:rPr>
        <w:t xml:space="preserve">: Tymoszuk, Pichler, Van Creij, Subiela, Mayr. </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Analysis and interpretation of data</w:t>
      </w:r>
      <w:r>
        <w:rPr>
          <w:rFonts w:eastAsia="Times New Roman" w:cs="Arial"/>
          <w:color w:val="2E2E2E"/>
          <w:sz w:val="22"/>
          <w:szCs w:val="22"/>
          <w:lang w:val="en-US" w:eastAsia="de-DE"/>
        </w:rPr>
        <w:t>: All authors.</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Drafting of the manuscript</w:t>
      </w:r>
      <w:r>
        <w:rPr>
          <w:rFonts w:eastAsia="Times New Roman" w:cs="Arial"/>
          <w:color w:val="2E2E2E"/>
          <w:sz w:val="22"/>
          <w:szCs w:val="22"/>
          <w:lang w:val="en-US" w:eastAsia="de-DE"/>
        </w:rPr>
        <w:t>: All authors.</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Critical revision of the manuscript for important intellectual content</w:t>
      </w:r>
      <w:r>
        <w:rPr>
          <w:rFonts w:eastAsia="Times New Roman" w:cs="Arial"/>
          <w:color w:val="2E2E2E"/>
          <w:sz w:val="22"/>
          <w:szCs w:val="22"/>
          <w:lang w:val="en-US" w:eastAsia="de-DE"/>
        </w:rPr>
        <w:t>: All authors.</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Statistical analysis, bioinformatics</w:t>
      </w:r>
      <w:r>
        <w:rPr>
          <w:rFonts w:eastAsia="Times New Roman" w:cs="Arial"/>
          <w:color w:val="2E2E2E"/>
          <w:sz w:val="22"/>
          <w:szCs w:val="22"/>
          <w:lang w:val="en-US" w:eastAsia="de-DE"/>
        </w:rPr>
        <w:t>: Tymoszuk.</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Obtaining funding</w:t>
      </w:r>
      <w:r>
        <w:rPr>
          <w:rFonts w:eastAsia="Times New Roman" w:cs="Arial"/>
          <w:color w:val="2E2E2E"/>
          <w:sz w:val="22"/>
          <w:szCs w:val="22"/>
          <w:lang w:val="en-US" w:eastAsia="de-DE"/>
        </w:rPr>
        <w:t>: None.</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Administrative, technical, or material support</w:t>
      </w:r>
      <w:r>
        <w:rPr>
          <w:rFonts w:eastAsia="Times New Roman" w:cs="Arial"/>
          <w:color w:val="2E2E2E"/>
          <w:sz w:val="22"/>
          <w:szCs w:val="22"/>
          <w:lang w:val="en-US" w:eastAsia="de-DE"/>
        </w:rPr>
        <w:t>: None.</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i/>
          <w:iCs/>
          <w:color w:val="2E2E2E"/>
          <w:sz w:val="22"/>
          <w:szCs w:val="22"/>
          <w:lang w:val="en-US" w:eastAsia="de-DE"/>
        </w:rPr>
        <w:t>Supervision</w:t>
      </w:r>
      <w:r>
        <w:rPr>
          <w:rFonts w:eastAsia="Times New Roman" w:cs="Arial"/>
          <w:color w:val="2E2E2E"/>
          <w:sz w:val="22"/>
          <w:szCs w:val="22"/>
          <w:lang w:val="en-US" w:eastAsia="de-DE"/>
        </w:rPr>
        <w:t>: Moschini, Pradere, Compérat, Li, Catto.</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color w:val="2E2E2E"/>
          <w:sz w:val="22"/>
          <w:szCs w:val="22"/>
          <w:lang w:val="en-US" w:eastAsia="de-DE"/>
        </w:rPr>
        <w:t>Other: None.</w:t>
      </w:r>
    </w:p>
    <w:p>
      <w:pPr>
        <w:pStyle w:val="Normal"/>
        <w:shd w:val="clear" w:color="auto" w:fill="FFFFFF"/>
        <w:spacing w:lineRule="auto" w:line="360"/>
        <w:jc w:val="both"/>
        <w:rPr>
          <w:rFonts w:eastAsia="Times New Roman" w:cs="Arial"/>
          <w:color w:val="2E2E2E"/>
          <w:sz w:val="22"/>
          <w:szCs w:val="22"/>
          <w:lang w:val="en-US" w:eastAsia="de-DE"/>
        </w:rPr>
      </w:pPr>
      <w:r>
        <w:rPr>
          <w:rFonts w:eastAsia="Times New Roman" w:cs="Arial"/>
          <w:color w:val="2E2E2E"/>
          <w:sz w:val="22"/>
          <w:szCs w:val="22"/>
          <w:lang w:val="en-US" w:eastAsia="de-DE"/>
        </w:rPr>
      </w:r>
    </w:p>
    <w:p>
      <w:pPr>
        <w:pStyle w:val="Normal"/>
        <w:shd w:val="clear" w:color="auto" w:fill="FFFFFF"/>
        <w:spacing w:lineRule="auto" w:line="360"/>
        <w:jc w:val="both"/>
        <w:rPr>
          <w:b/>
          <w:b/>
          <w:bCs/>
          <w:sz w:val="22"/>
          <w:szCs w:val="22"/>
          <w:lang w:val="en-US"/>
        </w:rPr>
      </w:pPr>
      <w:r>
        <w:rPr>
          <w:rFonts w:eastAsia="Times New Roman" w:cs="Arial"/>
          <w:b/>
          <w:bCs/>
          <w:i/>
          <w:iCs/>
          <w:color w:val="2E2E2E"/>
          <w:sz w:val="22"/>
          <w:szCs w:val="22"/>
          <w:lang w:val="en-US" w:eastAsia="de-DE"/>
        </w:rPr>
        <w:t>Financial disclosures:</w:t>
      </w:r>
      <w:r>
        <w:rPr>
          <w:rFonts w:eastAsia="Times New Roman" w:cs="Arial"/>
          <w:color w:val="2E2E2E"/>
          <w:sz w:val="22"/>
          <w:szCs w:val="22"/>
          <w:lang w:val="en-US" w:eastAsia="de-DE"/>
        </w:rPr>
        <w:t xml:space="preserve"> Renate Pichler certifies that all conflicts of interest, including specific financial interests and relationships and affiliations relevant to the subject matter or materials discussed in the manuscript (eg, employment/affiliation, grants or funding, consultancies, honoraria, stock ownership or options, expert testimony, royalties, or patents filed, received, or pending), are the following: </w:t>
      </w:r>
      <w:r>
        <w:rPr>
          <w:rFonts w:cs="Arial"/>
          <w:color w:val="2E2E2E"/>
          <w:sz w:val="22"/>
          <w:szCs w:val="22"/>
          <w:shd w:fill="FFFFFF" w:val="clear"/>
          <w:lang w:val="en-US"/>
        </w:rPr>
        <w:t>Renate Pichler has received institutional research funding from Bristol Myers Squibb, Eisai, Ipsen, Merck and Astellas Pharma; and consulting fees from AstraZeneca, Eisai, Merck, MSD, Bristol Myers Squibb, Astellas Pharma and Johnson &amp; Johnson. Renate Pichler belongs to the steering committee of the MoonRISe-1 study (</w:t>
      </w:r>
      <w:r>
        <w:rPr>
          <w:rFonts w:eastAsia="" w:eastAsiaTheme="minorEastAsia"/>
          <w:color w:val="000000" w:themeColor="text1"/>
          <w:sz w:val="22"/>
          <w:szCs w:val="22"/>
          <w:lang w:val="en-US"/>
        </w:rPr>
        <w:t>NCT06319820</w:t>
      </w:r>
      <w:r>
        <w:rPr>
          <w:rFonts w:eastAsia="" w:cs="Aptos" w:cstheme="minorHAnsi" w:eastAsiaTheme="minorEastAsia"/>
          <w:color w:val="000000" w:themeColor="text1"/>
          <w:sz w:val="22"/>
          <w:szCs w:val="22"/>
          <w:lang w:val="en-US"/>
        </w:rPr>
        <w:t xml:space="preserve">) sponsored by </w:t>
      </w:r>
      <w:r>
        <w:rPr>
          <w:rFonts w:cs="Arial"/>
          <w:color w:val="2E2E2E"/>
          <w:sz w:val="22"/>
          <w:szCs w:val="22"/>
          <w:shd w:fill="FFFFFF" w:val="clear"/>
          <w:lang w:val="en-US"/>
        </w:rPr>
        <w:t>Johnson &amp; Johnson</w:t>
      </w:r>
      <w:r>
        <w:rPr>
          <w:rFonts w:eastAsia="" w:cs="Aptos" w:cstheme="minorHAnsi" w:eastAsiaTheme="minorEastAsia"/>
          <w:color w:val="000000" w:themeColor="text1"/>
          <w:sz w:val="22"/>
          <w:szCs w:val="22"/>
          <w:lang w:val="en-US"/>
        </w:rPr>
        <w:t>.</w:t>
      </w:r>
    </w:p>
    <w:p>
      <w:pPr>
        <w:pStyle w:val="Normal"/>
        <w:spacing w:lineRule="auto" w:line="360" w:before="0" w:after="200"/>
        <w:jc w:val="both"/>
        <w:rPr>
          <w:b/>
          <w:b/>
          <w:bCs/>
          <w:sz w:val="22"/>
          <w:szCs w:val="22"/>
          <w:lang w:val="en-US"/>
        </w:rPr>
      </w:pPr>
      <w:r>
        <w:rPr>
          <w:b/>
          <w:bCs/>
          <w:sz w:val="22"/>
          <w:szCs w:val="22"/>
          <w:highlight w:val="yellow"/>
          <w:lang w:val="en-US"/>
        </w:rPr>
        <w:t>Other authors……</w:t>
      </w:r>
      <w:ins w:id="208" w:author="Unknown Author" w:date="2024-12-18T23:11:35Z">
        <w:r>
          <w:rPr/>
          <w:commentReference w:id="14"/>
        </w:r>
      </w:ins>
    </w:p>
    <w:p>
      <w:pPr>
        <w:pStyle w:val="Normal"/>
        <w:rPr>
          <w:b/>
          <w:b/>
          <w:bCs/>
          <w:sz w:val="22"/>
          <w:szCs w:val="22"/>
          <w:lang w:val="en-US"/>
        </w:rPr>
      </w:pPr>
      <w:r>
        <w:rPr>
          <w:b/>
          <w:bCs/>
          <w:sz w:val="22"/>
          <w:szCs w:val="22"/>
          <w:lang w:val="en-US"/>
        </w:rPr>
      </w:r>
      <w:r>
        <w:br w:type="page"/>
      </w:r>
    </w:p>
    <w:p>
      <w:pPr>
        <w:pStyle w:val="Normal"/>
        <w:spacing w:lineRule="auto" w:line="360" w:before="0" w:after="200"/>
        <w:jc w:val="both"/>
        <w:rPr>
          <w:b/>
          <w:b/>
          <w:bCs/>
          <w:sz w:val="22"/>
          <w:szCs w:val="22"/>
          <w:lang w:val="en-US"/>
        </w:rPr>
      </w:pPr>
      <w:r>
        <w:rPr>
          <w:b/>
          <w:bCs/>
          <w:sz w:val="22"/>
          <w:szCs w:val="22"/>
          <w:lang w:val="en-US"/>
        </w:rPr>
        <w:t>References:</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1</w:t>
      </w:r>
      <w:r>
        <w:rPr>
          <w:rFonts w:eastAsia="Symbol" w:cs="Symbol" w:ascii="Symbol" w:hAnsi="Symbol"/>
          <w:sz w:val="22"/>
          <w:szCs w:val="22"/>
          <w:lang w:val="en-US"/>
        </w:rPr>
        <w:t></w:t>
      </w:r>
      <w:r>
        <w:rPr>
          <w:sz w:val="22"/>
          <w:szCs w:val="22"/>
          <w:lang w:val="en-US"/>
        </w:rPr>
        <w:t xml:space="preserve"> Loriot Y, Matsubara N, Park SH, Huddart RA, Burgess EF, Houede N, Banek S, Guadalupi V, Ku JH, Valderrama BP, Tran B, Triantos S, Kean Y, Akapame S, Deprince K, Mukhopadhyay S, Stone NL, Siefker-Radtke AO; THOR Cohort 1 Investigators. Erdafitinib or Chemotherapy in Advanced or Metastatic Urothelial Carcinoma. N Engl J Med. 2023 Nov 23;389(21):1961-1971. doi: 10.1056/NEJMoa2308849. Epub 2023 Oct 21. PMID: 37870920.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2</w:t>
      </w:r>
      <w:r>
        <w:rPr>
          <w:rFonts w:eastAsia="Symbol" w:cs="Symbol" w:ascii="Symbol" w:hAnsi="Symbol"/>
          <w:sz w:val="22"/>
          <w:szCs w:val="22"/>
          <w:lang w:val="en-US"/>
        </w:rPr>
        <w:t></w:t>
      </w:r>
      <w:r>
        <w:rPr>
          <w:sz w:val="22"/>
          <w:szCs w:val="22"/>
          <w:lang w:val="en-US"/>
        </w:rPr>
        <w:t xml:space="preserve"> Catto JWF, Tran B, Rouprêt M, Gschwend JE, Loriot Y, Nishiyama H, Redorta JP, Daneshmand S, Hussain SA, Cutuli HJ, Procopio G, Guadalupi V, Vasdev N, Naini V, Crow L, Triantos S, Baig M, Steinberg G; THOR-2 Cohort 1 Investigators. Erdafitinib in BCG-treated high-risk non-muscle-invasive bladder cancer. </w:t>
      </w:r>
      <w:r>
        <w:rPr>
          <w:b/>
          <w:bCs/>
          <w:sz w:val="22"/>
          <w:szCs w:val="22"/>
          <w:lang w:val="en-US"/>
        </w:rPr>
        <w:t>Ann Oncol</w:t>
      </w:r>
      <w:r>
        <w:rPr>
          <w:sz w:val="22"/>
          <w:szCs w:val="22"/>
          <w:lang w:val="en-US"/>
        </w:rPr>
        <w:t xml:space="preserve">. 2024 Jan;35(1):98-106.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3</w:t>
      </w:r>
      <w:r>
        <w:rPr>
          <w:rFonts w:eastAsia="Symbol" w:cs="Symbol" w:ascii="Symbol" w:hAnsi="Symbol"/>
          <w:sz w:val="22"/>
          <w:szCs w:val="22"/>
          <w:lang w:val="en-US"/>
        </w:rPr>
        <w:t></w:t>
      </w:r>
      <w:r>
        <w:rPr>
          <w:sz w:val="22"/>
          <w:szCs w:val="22"/>
          <w:lang w:val="en-US"/>
        </w:rPr>
        <w:t xml:space="preserve"> AACR Project GENIE Consortium. AACR Project GENIE: Powering Precision Medicine through an International Consortium. </w:t>
      </w:r>
      <w:r>
        <w:rPr>
          <w:b/>
          <w:bCs/>
          <w:sz w:val="22"/>
          <w:szCs w:val="22"/>
          <w:lang w:val="en-US"/>
        </w:rPr>
        <w:t>Cancer Discov</w:t>
      </w:r>
      <w:r>
        <w:rPr>
          <w:sz w:val="22"/>
          <w:szCs w:val="22"/>
          <w:lang w:val="en-US"/>
        </w:rPr>
        <w:t xml:space="preserve">. 2017 Aug;7(8):818-831. doi: 10.1158/2159-8290.CD-17-0151.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4</w:t>
      </w:r>
      <w:r>
        <w:rPr>
          <w:rFonts w:eastAsia="Symbol" w:cs="Symbol" w:ascii="Symbol" w:hAnsi="Symbol"/>
          <w:sz w:val="22"/>
          <w:szCs w:val="22"/>
          <w:lang w:val="en-US"/>
        </w:rPr>
        <w:t></w:t>
      </w:r>
      <w:r>
        <w:rPr>
          <w:sz w:val="22"/>
          <w:szCs w:val="22"/>
          <w:lang w:val="en-US"/>
        </w:rPr>
        <w:t xml:space="preserve"> Clinton TN, Chen Z, Wise H, Lenis AT, Chavan S, Donoghue MTA, Almassi N, Chu CE, Dason S, Rao P, Rodrigues JA, Vasani NB, Ridouani F, Rosenberg JE, Bajorin DF, Teo MY, Bochner BH, Berger MF, Ostrovnaya I, Pietzak EJ, Iyer G, Gao SP, Hu W, Al-Ahmadie HA, Solit DB. Genomic heterogeneity as a barrier to precision oncology in urothelial cancer. </w:t>
      </w:r>
      <w:r>
        <w:rPr>
          <w:b/>
          <w:bCs/>
          <w:sz w:val="22"/>
          <w:szCs w:val="22"/>
          <w:lang w:val="en-US"/>
        </w:rPr>
        <w:t>Cell Rep</w:t>
      </w:r>
      <w:r>
        <w:rPr>
          <w:sz w:val="22"/>
          <w:szCs w:val="22"/>
          <w:lang w:val="en-US"/>
        </w:rPr>
        <w:t>. 2022 Dec 20;41(12):111859. doi: 10.1016/j.celrep.2022.111859.</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5</w:t>
      </w:r>
      <w:r>
        <w:rPr>
          <w:rFonts w:eastAsia="Symbol" w:cs="Symbol" w:ascii="Symbol" w:hAnsi="Symbol"/>
          <w:sz w:val="22"/>
          <w:szCs w:val="22"/>
          <w:lang w:val="en-US"/>
        </w:rPr>
        <w:t></w:t>
      </w:r>
      <w:r>
        <w:rPr>
          <w:sz w:val="22"/>
          <w:szCs w:val="22"/>
          <w:lang w:val="en-US"/>
        </w:rPr>
        <w:t xml:space="preserve"> Liu J, Lichtenberg T, Hoadley KA, Poisson LM, Lazar AJ, Cherniack AD, Kovatich AJ, Benz CC, Levine DA, Lee AV, Omberg L, Wolf DM, Shriver CD, Thorsson V; Cancer Genome Atlas Research Network; Hu H. An Integrated TCGA Pan-Cancer Clinical Data Resource to Drive High-Quality Survival Outcome Analytics. </w:t>
      </w:r>
      <w:r>
        <w:rPr>
          <w:b/>
          <w:bCs/>
          <w:sz w:val="22"/>
          <w:szCs w:val="22"/>
          <w:lang w:val="en-US"/>
        </w:rPr>
        <w:t>Cell</w:t>
      </w:r>
      <w:r>
        <w:rPr>
          <w:sz w:val="22"/>
          <w:szCs w:val="22"/>
          <w:lang w:val="en-US"/>
        </w:rPr>
        <w:t xml:space="preserve">. 2018 Apr 5;173(2):400-416.e11.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6</w:t>
      </w:r>
      <w:r>
        <w:rPr>
          <w:rFonts w:eastAsia="Symbol" w:cs="Symbol" w:ascii="Symbol" w:hAnsi="Symbol"/>
          <w:sz w:val="22"/>
          <w:szCs w:val="22"/>
          <w:lang w:val="en-US"/>
        </w:rPr>
        <w:t></w:t>
      </w:r>
      <w:r>
        <w:rPr>
          <w:sz w:val="22"/>
          <w:szCs w:val="22"/>
          <w:lang w:val="en-US"/>
        </w:rPr>
        <w:t xml:space="preserve"> Robertson AG, Kim J, Al-Ahmadie H, Bellmunt J, Guo G, Cherniack AD, Hinoue T, Laird PW, Hoadley KA, Akbani R, Castro MAA, Gibb EA, Kanchi RS, Gordenin DA, Shukla SA, Sanchez-Vega F, Hansel DE, Czerniak BA, Reuter VE, Su X, de Sa Carvalho B, Chagas VS, Mungall KL, Sadeghi S, Pedamallu CS, Lu Y, Klimczak LJ, Zhang J, Choo C, Ojesina AI, Bullman S, Leraas KM, Lichtenberg TM, Wu CJ, Schultz N, Getz G, Meyerson M, Mills GB, McConkey DJ; TCGA Research Network; Weinstein JN, Kwiatkowski DJ, Lerner SP. Comprehensive Molecular Characterization of Muscle-Invasive Bladder Cancer. </w:t>
      </w:r>
      <w:r>
        <w:rPr>
          <w:b/>
          <w:bCs/>
          <w:sz w:val="22"/>
          <w:szCs w:val="22"/>
          <w:lang w:val="en-US"/>
        </w:rPr>
        <w:t>Cell.</w:t>
      </w:r>
      <w:r>
        <w:rPr>
          <w:sz w:val="22"/>
          <w:szCs w:val="22"/>
          <w:lang w:val="en-US"/>
        </w:rPr>
        <w:t xml:space="preserve"> 2017 Oct 19;171(3):540-556.e25. doi: 10.1016/j.cell.2017.09.007. Epub 2017 Oct 5. Erratum in: Cell. 2018 Aug 9;174(4):1033. doi: 10.1016/j.cell.2018.07.036. PMID: 28988769; PMCID: PMC5687509.</w:t>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7</w:t>
      </w:r>
      <w:r>
        <w:rPr>
          <w:rFonts w:eastAsia="Symbol" w:cs="Symbol" w:ascii="Symbol" w:hAnsi="Symbol"/>
          <w:sz w:val="22"/>
          <w:szCs w:val="22"/>
          <w:lang w:val="en-US"/>
        </w:rPr>
        <w:t></w:t>
      </w:r>
      <w:r>
        <w:rPr>
          <w:sz w:val="22"/>
          <w:szCs w:val="22"/>
          <w:lang w:val="en-US"/>
        </w:rPr>
        <w:t xml:space="preserve"> Balar AV, Galsky MD, Rosenberg JE, Powles T, Petrylak DP, Bellmunt J, Loriot Y, Necchi A, Hoffman-Censits J, Perez-Gracia JL, Dawson NA, van der Heijden MS, Dreicer R, Srinivas S, Retz MM, Joseph RW, Drakaki A, Vaishampayan UN, Sridhar SS, Quinn DI, Durán I, Shaffer DR, Eigl BJ, Grivas PD, Yu EY, Li S, Kadel EE 3rd, Boyd Z, Bourgon R, Hegde PS, Mariathasan S, Thåström A, Abidoye OO, Fine GD, Bajorin DF; IMvigor210 Study Group. Atezolizumab as first-line treatment in cisplatin-ineligible patients with locally advanced and metastatic urothelial carcinoma: a single-arm, multicentre, phase 2 trial. </w:t>
      </w:r>
      <w:r>
        <w:rPr>
          <w:b/>
          <w:bCs/>
          <w:sz w:val="22"/>
          <w:szCs w:val="22"/>
          <w:lang w:val="en-US"/>
        </w:rPr>
        <w:t>Lancet</w:t>
      </w:r>
      <w:r>
        <w:rPr>
          <w:sz w:val="22"/>
          <w:szCs w:val="22"/>
          <w:lang w:val="en-US"/>
        </w:rPr>
        <w:t xml:space="preserve">. 2017 Jan 7;389(10064):67-76. doi: 10.1016/S0140-6736(16)32455-2. Epub 2016 Dec 8. Erratum in: Lancet. 2017 Aug 26;390(10097):848. doi: 10.1016/S0140-6736(17)32213-4.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8</w:t>
      </w:r>
      <w:r>
        <w:rPr>
          <w:rFonts w:eastAsia="Symbol" w:cs="Symbol" w:ascii="Symbol" w:hAnsi="Symbol"/>
          <w:sz w:val="22"/>
          <w:szCs w:val="22"/>
          <w:lang w:val="en-US"/>
        </w:rPr>
        <w:t></w:t>
      </w:r>
      <w:r>
        <w:rPr>
          <w:sz w:val="22"/>
          <w:szCs w:val="22"/>
          <w:lang w:val="en-US"/>
        </w:rPr>
        <w:t xml:space="preserve"> Damrauer JS, Beckabir W, Klomp J, Zhou M, Plimack ER, Galsky MD, Grivas P, Hahn NM, O'Donnell PH, Iyer G, Quinn DI, Vincent BG, Quale DZ, Wobker SE, Hoadley KA, Kim WY, Milowsky MI. Collaborative study from the Bladder Cancer Advocacy Network for the genomic analysis of metastatic urothelial cancer. </w:t>
      </w:r>
      <w:r>
        <w:rPr>
          <w:b/>
          <w:bCs/>
          <w:sz w:val="22"/>
          <w:szCs w:val="22"/>
          <w:lang w:val="en-US"/>
        </w:rPr>
        <w:t>Nat Commun</w:t>
      </w:r>
      <w:r>
        <w:rPr>
          <w:sz w:val="22"/>
          <w:szCs w:val="22"/>
          <w:lang w:val="en-US"/>
        </w:rPr>
        <w:t xml:space="preserve">. 2022 Nov 4;13(1):6658.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9</w:t>
      </w:r>
      <w:r>
        <w:rPr>
          <w:rFonts w:eastAsia="Symbol" w:cs="Symbol" w:ascii="Symbol" w:hAnsi="Symbol"/>
          <w:sz w:val="22"/>
          <w:szCs w:val="22"/>
          <w:lang w:val="en-US"/>
        </w:rPr>
        <w:t></w:t>
      </w:r>
      <w:r>
        <w:rPr>
          <w:sz w:val="22"/>
          <w:szCs w:val="22"/>
          <w:lang w:val="en-US"/>
        </w:rPr>
        <w:t xml:space="preserve"> Kamoun A, de Reyniès A, Allory Y, Sjödahl G, Robertson AG, Seiler R, Hoadley KA, Groeneveld CS, Al-Ahmadie H, Choi W, Castro MAA, Fontugne J, Eriksson P, Mo Q, Kardos J, Zlotta A, Hartmann A, Dinney CP, Bellmunt J, Powles T, Malats N, Chan KS, Kim WY, McConkey DJ, Black PC, Dyrskjøt L, Höglund M, Lerner SP, Real FX, Radvanyi F; Bladder Cancer Molecular Taxonomy Group. A Consensus Molecular Classification of Muscle-invasive Bladder Cancer. </w:t>
      </w:r>
      <w:r>
        <w:rPr>
          <w:b/>
          <w:bCs/>
          <w:sz w:val="22"/>
          <w:szCs w:val="22"/>
          <w:lang w:val="en-US"/>
        </w:rPr>
        <w:t>Eur Urol</w:t>
      </w:r>
      <w:r>
        <w:rPr>
          <w:sz w:val="22"/>
          <w:szCs w:val="22"/>
          <w:lang w:val="en-US"/>
        </w:rPr>
        <w:t xml:space="preserve">. 2020 Apr;77(4):420-433. doi: 10.1016/j.eururo.2019.09.006. </w:t>
      </w:r>
    </w:p>
    <w:p>
      <w:pPr>
        <w:pStyle w:val="Normal"/>
        <w:spacing w:lineRule="auto" w:line="360" w:before="0" w:after="200"/>
        <w:jc w:val="both"/>
        <w:rPr>
          <w:rFonts w:cs="Segoe UI"/>
          <w:color w:val="212121"/>
          <w:sz w:val="22"/>
          <w:szCs w:val="22"/>
          <w:shd w:fill="FFFFFF" w:val="clear"/>
          <w:lang w:val="en-US"/>
        </w:rPr>
      </w:pPr>
      <w:r>
        <w:rPr>
          <w:rFonts w:eastAsia="Symbol" w:cs="Symbol" w:ascii="Symbol" w:hAnsi="Symbol"/>
          <w:sz w:val="22"/>
          <w:szCs w:val="22"/>
          <w:lang w:val="en-US"/>
        </w:rPr>
        <w:t></w:t>
      </w:r>
      <w:r>
        <w:rPr>
          <w:sz w:val="22"/>
          <w:szCs w:val="22"/>
          <w:lang w:val="en-US"/>
        </w:rPr>
        <w:t>10</w:t>
      </w:r>
      <w:r>
        <w:rPr>
          <w:rFonts w:eastAsia="Symbol" w:cs="Symbol" w:ascii="Symbol" w:hAnsi="Symbol"/>
          <w:sz w:val="22"/>
          <w:szCs w:val="22"/>
          <w:lang w:val="en-US"/>
        </w:rPr>
        <w:t></w:t>
      </w:r>
      <w:r>
        <w:rPr>
          <w:sz w:val="22"/>
          <w:szCs w:val="22"/>
          <w:lang w:val="en-US"/>
        </w:rPr>
        <w:t xml:space="preserve"> </w:t>
      </w:r>
      <w:r>
        <w:rPr>
          <w:rFonts w:cs="Segoe UI"/>
          <w:color w:val="212121"/>
          <w:sz w:val="22"/>
          <w:szCs w:val="22"/>
          <w:shd w:fill="FFFFFF" w:val="clear"/>
          <w:lang w:val="en-US"/>
        </w:rPr>
        <w:t xml:space="preserve">Bonaventure J, Horne WC, Baron R. The localization of FGFR3 mutations causing thanatophoric dysplasia type I differentially affects phosphorylation, processing and ubiquitylation of the receptor. </w:t>
      </w:r>
      <w:r>
        <w:rPr>
          <w:rFonts w:cs="Segoe UI"/>
          <w:b/>
          <w:bCs/>
          <w:color w:val="212121"/>
          <w:sz w:val="22"/>
          <w:szCs w:val="22"/>
          <w:shd w:fill="FFFFFF" w:val="clear"/>
          <w:lang w:val="en-US"/>
        </w:rPr>
        <w:t>FEBS J.</w:t>
      </w:r>
      <w:r>
        <w:rPr>
          <w:rFonts w:cs="Segoe UI"/>
          <w:color w:val="212121"/>
          <w:sz w:val="22"/>
          <w:szCs w:val="22"/>
          <w:shd w:fill="FFFFFF" w:val="clear"/>
          <w:lang w:val="en-US"/>
        </w:rPr>
        <w:t xml:space="preserve"> 2007 Jun;274(12):3078-93. doi: 10.1111/j.1742-4658.2007.05835.x. Epub 2007 May 17. Erratum in: FEBS J. 2007 Aug;274(15):4008. Gibbs, Linda [removed]. </w:t>
      </w:r>
    </w:p>
    <w:p>
      <w:pPr>
        <w:pStyle w:val="Normal"/>
        <w:spacing w:lineRule="auto" w:line="360" w:before="0" w:after="200"/>
        <w:jc w:val="both"/>
        <w:rPr>
          <w:rFonts w:cs="Segoe UI"/>
          <w:color w:val="212121"/>
          <w:sz w:val="22"/>
          <w:szCs w:val="22"/>
          <w:shd w:fill="FFFFFF" w:val="clear"/>
          <w:lang w:val="en-US"/>
        </w:rPr>
      </w:pPr>
      <w:r>
        <w:rPr>
          <w:rFonts w:eastAsia="Symbol" w:cs="Symbol" w:ascii="Symbol" w:hAnsi="Symbol"/>
          <w:sz w:val="22"/>
          <w:szCs w:val="22"/>
          <w:lang w:val="en-US"/>
        </w:rPr>
        <w:t></w:t>
      </w:r>
      <w:r>
        <w:rPr>
          <w:sz w:val="22"/>
          <w:szCs w:val="22"/>
          <w:lang w:val="en-US"/>
        </w:rPr>
        <w:t>11</w:t>
      </w:r>
      <w:r>
        <w:rPr>
          <w:rFonts w:eastAsia="Symbol" w:cs="Symbol" w:ascii="Symbol" w:hAnsi="Symbol"/>
          <w:sz w:val="22"/>
          <w:szCs w:val="22"/>
          <w:lang w:val="en-US"/>
        </w:rPr>
        <w:t></w:t>
      </w:r>
      <w:r>
        <w:rPr>
          <w:sz w:val="22"/>
          <w:szCs w:val="22"/>
          <w:lang w:val="en-US"/>
        </w:rPr>
        <w:t xml:space="preserve"> </w:t>
      </w:r>
      <w:r>
        <w:rPr>
          <w:rFonts w:cs="Segoe UI"/>
          <w:color w:val="212121"/>
          <w:sz w:val="22"/>
          <w:szCs w:val="22"/>
          <w:shd w:fill="FFFFFF" w:val="clear"/>
          <w:lang w:val="en-US"/>
        </w:rPr>
        <w:t xml:space="preserve">Ferguson HR, Smith MP, Francavilla C. Fibroblast Growth Factor Receptors (FGFRs) and Noncanonical Partners in Cancer Signaling. </w:t>
      </w:r>
      <w:r>
        <w:rPr>
          <w:rFonts w:cs="Segoe UI"/>
          <w:b/>
          <w:bCs/>
          <w:color w:val="212121"/>
          <w:sz w:val="22"/>
          <w:szCs w:val="22"/>
          <w:shd w:fill="FFFFFF" w:val="clear"/>
          <w:lang w:val="en-US"/>
        </w:rPr>
        <w:t>Cells.</w:t>
      </w:r>
      <w:r>
        <w:rPr>
          <w:rFonts w:cs="Segoe UI"/>
          <w:color w:val="212121"/>
          <w:sz w:val="22"/>
          <w:szCs w:val="22"/>
          <w:shd w:fill="FFFFFF" w:val="clear"/>
          <w:lang w:val="en-US"/>
        </w:rPr>
        <w:t xml:space="preserve"> 2021 May 14;10(5):1201. doi: 10.3390/cells10051201.</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12</w:t>
      </w:r>
      <w:r>
        <w:rPr>
          <w:rFonts w:eastAsia="Symbol" w:cs="Symbol" w:ascii="Symbol" w:hAnsi="Symbol"/>
          <w:sz w:val="22"/>
          <w:szCs w:val="22"/>
          <w:lang w:val="en-US"/>
        </w:rPr>
        <w:t></w:t>
      </w:r>
      <w:r>
        <w:rPr>
          <w:sz w:val="22"/>
          <w:szCs w:val="22"/>
          <w:lang w:val="en-US"/>
        </w:rPr>
        <w:t xml:space="preserve"> Urakawa I, Yamazaki Y, Shimada T, Iijima K, Hasegawa H, Okawa K, Fujita T, Fukumoto S, Yamashita T. Klotho converts canonical FGF receptor into a specific receptor for FGF23. </w:t>
      </w:r>
      <w:r>
        <w:rPr>
          <w:b/>
          <w:bCs/>
          <w:sz w:val="22"/>
          <w:szCs w:val="22"/>
          <w:lang w:val="en-US"/>
        </w:rPr>
        <w:t>Nature.</w:t>
      </w:r>
      <w:r>
        <w:rPr>
          <w:sz w:val="22"/>
          <w:szCs w:val="22"/>
          <w:lang w:val="en-US"/>
        </w:rPr>
        <w:t xml:space="preserve"> 2006 Dec 7;444(7120):770-4. doi: 10.1038/nature05315. </w:t>
      </w:r>
    </w:p>
    <w:p>
      <w:pPr>
        <w:pStyle w:val="Normal"/>
        <w:spacing w:lineRule="auto" w:line="360" w:before="0" w:after="200"/>
        <w:jc w:val="both"/>
        <w:rPr>
          <w:sz w:val="22"/>
          <w:szCs w:val="22"/>
          <w:lang w:val="en-US"/>
        </w:rPr>
      </w:pPr>
      <w:r>
        <w:rPr>
          <w:rFonts w:eastAsia="Symbol" w:cs="Symbol" w:ascii="Symbol" w:hAnsi="Symbol"/>
          <w:sz w:val="22"/>
          <w:szCs w:val="22"/>
          <w:lang w:val="en-US"/>
        </w:rPr>
        <w:t></w:t>
      </w:r>
      <w:r>
        <w:rPr>
          <w:sz w:val="22"/>
          <w:szCs w:val="22"/>
          <w:lang w:val="en-US"/>
        </w:rPr>
        <w:t>13</w:t>
      </w:r>
      <w:r>
        <w:rPr>
          <w:rFonts w:eastAsia="Symbol" w:cs="Symbol" w:ascii="Symbol" w:hAnsi="Symbol"/>
          <w:sz w:val="22"/>
          <w:szCs w:val="22"/>
          <w:lang w:val="en-US"/>
        </w:rPr>
        <w:t></w:t>
      </w:r>
      <w:r>
        <w:rPr>
          <w:sz w:val="22"/>
          <w:szCs w:val="22"/>
          <w:lang w:val="en-US"/>
        </w:rPr>
        <w:t xml:space="preserve"> Goetz R, Beenken A, Ibrahimi OA, Kalinina J, Olsen SK, Eliseenkova AV, Xu C, Neubert TA, Zhang F, Linhardt RJ, Yu X, White KE, Inagaki T, Kliewer SA, Yamamoto M, Kurosu H, Ogawa Y, Kuro-o M, Lanske B, Razzaque MS, Mohammadi M. Molecular insights into the klotho-dependent, endocrine mode of action of fibroblast growth factor 19 subfamily members. </w:t>
      </w:r>
      <w:r>
        <w:rPr>
          <w:b/>
          <w:bCs/>
          <w:sz w:val="22"/>
          <w:szCs w:val="22"/>
          <w:lang w:val="en-US"/>
        </w:rPr>
        <w:t>Mol Cell Biol.</w:t>
      </w:r>
      <w:r>
        <w:rPr>
          <w:sz w:val="22"/>
          <w:szCs w:val="22"/>
          <w:lang w:val="en-US"/>
        </w:rPr>
        <w:t xml:space="preserve"> 2007 May;27(9):3417-28. doi: 10.1128/MCB.02249-06. </w:t>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p>
    <w:p>
      <w:pPr>
        <w:pStyle w:val="Normal"/>
        <w:spacing w:lineRule="auto" w:line="360" w:before="0" w:after="200"/>
        <w:jc w:val="both"/>
        <w:rPr>
          <w:sz w:val="22"/>
          <w:szCs w:val="22"/>
          <w:lang w:val="en-US"/>
        </w:rPr>
      </w:pPr>
      <w:r>
        <w:rPr>
          <w:sz w:val="22"/>
          <w:szCs w:val="22"/>
          <w:lang w:val="en-US"/>
        </w:rPr>
      </w:r>
      <w:r>
        <w:br w:type="page"/>
      </w:r>
    </w:p>
    <w:p>
      <w:pPr>
        <w:pStyle w:val="Normal"/>
        <w:spacing w:lineRule="auto" w:line="276"/>
        <w:jc w:val="both"/>
        <w:rPr>
          <w:b/>
          <w:b/>
          <w:bCs/>
          <w:sz w:val="20"/>
          <w:szCs w:val="20"/>
          <w:lang w:val="en-US"/>
        </w:rPr>
      </w:pPr>
      <w:r>
        <w:rPr>
          <w:b/>
          <w:bCs/>
          <w:sz w:val="20"/>
          <w:szCs w:val="20"/>
          <w:lang w:val="en-US"/>
        </w:rPr>
        <w:t>Figure 1. A)</w:t>
      </w:r>
      <w:r>
        <w:rPr>
          <w:sz w:val="20"/>
          <w:szCs w:val="20"/>
          <w:lang w:val="en-US"/>
        </w:rPr>
        <w:t xml:space="preserve"> </w:t>
      </w:r>
      <w:r>
        <w:rPr>
          <w:b/>
          <w:bCs/>
          <w:sz w:val="20"/>
          <w:szCs w:val="20"/>
          <w:lang w:val="en-US"/>
        </w:rPr>
        <w:t xml:space="preserve">Alterations of FGFR-, FGF-, and FGFBP-coding genes in consensus molecular classes of urothelial cancers. </w:t>
      </w:r>
      <w:r>
        <w:rPr>
          <w:iCs/>
          <w:sz w:val="20"/>
          <w:szCs w:val="20"/>
          <w:lang w:val="en-US"/>
        </w:rPr>
        <w:t xml:space="preserve">Cancer samples from the TCGA BLCA, IMvigor, and BCAN data sets were assigned to the MIBC consensus molecular subtypes based on ComBat-adjusted whole-genome mRNA levels by the nearest centroid algorithm (R package consensusMIBC). Differences in frequency of somatic mutations and copy number variants of FGFR-, FGF-, and FGFBP-coding genes between the consensus molecular classes were assessed by weighted permutation test. P values were corrected for multiple testing with the false discovery rate method. Note that copy number variant information was not available for the IMvigor cohort. Presence/absence of selected genetic alterations in the consensus molecular classes visualized in oncoplots. Alteration names with effect sizes and p values of differences between the consensus classes are indicated in the Y axis. Significant effects are highlighted with bold font. Numbers of cancer samples in the consensus classes are displayed in the plot captions. </w:t>
      </w:r>
      <w:r>
        <w:rPr>
          <w:b/>
          <w:bCs/>
          <w:iCs/>
          <w:sz w:val="20"/>
          <w:szCs w:val="20"/>
          <w:lang w:val="en-US"/>
        </w:rPr>
        <w:t>B) Mutational hot spots of the FGFR3 gene.</w:t>
      </w:r>
      <w:r>
        <w:rPr>
          <w:iCs/>
          <w:sz w:val="20"/>
          <w:szCs w:val="20"/>
          <w:lang w:val="en-US"/>
        </w:rPr>
        <w:t xml:space="preserve"> (Left) Density of mutations along the FGFR3 protein sequence was calculated with the sliding window method, scaled to the percentage within all cancer samples in the cohort, and displayed in dot plots. Each point represents a single protein residue, point color codes for assignment of the residue to the protein domain. Numbers of analyzed cancer samples are indicated in the plot facets. The protein domain scheme is displayed above the plot. (Right) Frequency of mutations affecting residues of the FGFR3 protein was expressed as percentage of all cancer samples in the cohorts and displayed in dot plots. Each point represents a single protein residue, point color codes for assignment of the residue to the protein domain. Candidate mutation hot spots with mutation rates </w:t>
      </w:r>
      <w:r>
        <w:rPr/>
      </w:r>
      <m:oMath xmlns:m="http://schemas.openxmlformats.org/officeDocument/2006/math">
        <m:r>
          <w:rPr>
            <w:rFonts w:ascii="Cambria Math" w:hAnsi="Cambria Math"/>
          </w:rPr>
          <m:t xml:space="preserve">≥</m:t>
        </m:r>
      </m:oMath>
      <w:r>
        <w:rPr>
          <w:iCs/>
          <w:sz w:val="20"/>
          <w:szCs w:val="20"/>
          <w:lang w:val="en-US"/>
        </w:rPr>
        <w:t xml:space="preserve"> 1% are highlighted with enlarged symbols and labeled with percentages and protein sequence changes. Numbers of analyzed cancer samples are indicated in the plot facets. The protein domain scheme is displayed above the plot.</w:t>
      </w:r>
      <w:r>
        <w:rPr>
          <w:b/>
          <w:bCs/>
          <w:iCs/>
          <w:sz w:val="20"/>
          <w:szCs w:val="20"/>
          <w:lang w:val="en-US"/>
        </w:rPr>
        <w:t xml:space="preserve"> C)</w:t>
      </w:r>
      <w:r>
        <w:rPr>
          <w:iCs/>
          <w:sz w:val="20"/>
          <w:szCs w:val="20"/>
          <w:lang w:val="en-US"/>
        </w:rPr>
        <w:t xml:space="preserve"> </w:t>
      </w:r>
      <w:r>
        <w:rPr>
          <w:b/>
          <w:bCs/>
          <w:iCs/>
          <w:sz w:val="20"/>
          <w:szCs w:val="20"/>
          <w:lang w:val="en-US"/>
        </w:rPr>
        <w:t xml:space="preserve">Expression of genes coding FGFR, FGF, and FGFBP at mRNA and protein level. </w:t>
      </w:r>
      <w:r>
        <w:rPr>
          <w:iCs/>
          <w:sz w:val="20"/>
          <w:szCs w:val="20"/>
          <w:lang w:val="en-US"/>
        </w:rPr>
        <w:t xml:space="preserve">Transcript levels of FGFR-, FGF-, and FGFBP-coding genes were determined in cancer tissue samples in the TCGA BLCA, IMvigor, and BCAN by RNA sequencing and published as </w:t>
      </w:r>
      <w:r>
        <w:rPr/>
      </w:r>
      <m:oMath xmlns:m="http://schemas.openxmlformats.org/officeDocument/2006/math">
        <m:r>
          <w:rPr>
            <w:rFonts w:ascii="Cambria Math" w:hAnsi="Cambria Math"/>
          </w:rPr>
          <m:t xml:space="preserve">lo</m:t>
        </m:r>
        <m:sSub>
          <m:e>
            <m:r>
              <w:rPr>
                <w:rFonts w:ascii="Cambria Math" w:hAnsi="Cambria Math"/>
              </w:rPr>
              <m:t xml:space="preserve">g</m:t>
            </m:r>
          </m:e>
          <m:sub>
            <m:r>
              <w:rPr>
                <w:rFonts w:ascii="Cambria Math" w:hAnsi="Cambria Math"/>
              </w:rPr>
              <m:t xml:space="preserve">2</m:t>
            </m:r>
          </m:sub>
        </m:sSub>
      </m:oMath>
      <w:r>
        <w:rPr>
          <w:iCs/>
          <w:sz w:val="20"/>
          <w:szCs w:val="20"/>
          <w:lang w:val="en-US"/>
        </w:rPr>
        <w:t xml:space="preserve"> gene counts (TCGA BLCA and IMvigor) or Z-scores of </w:t>
      </w:r>
      <w:r>
        <w:rPr/>
      </w:r>
      <m:oMath xmlns:m="http://schemas.openxmlformats.org/officeDocument/2006/math">
        <m:r>
          <w:rPr>
            <w:rFonts w:ascii="Cambria Math" w:hAnsi="Cambria Math"/>
          </w:rPr>
          <m:t xml:space="preserve">lo</m:t>
        </m:r>
        <m:sSub>
          <m:e>
            <m:r>
              <w:rPr>
                <w:rFonts w:ascii="Cambria Math" w:hAnsi="Cambria Math"/>
              </w:rPr>
              <m:t xml:space="preserve">g</m:t>
            </m:r>
          </m:e>
          <m:sub>
            <m:r>
              <w:rPr>
                <w:rFonts w:ascii="Cambria Math" w:hAnsi="Cambria Math"/>
              </w:rPr>
              <m:t xml:space="preserve">2</m:t>
            </m:r>
          </m:sub>
        </m:sSub>
      </m:oMath>
      <w:r>
        <w:rPr>
          <w:iCs/>
          <w:sz w:val="20"/>
          <w:szCs w:val="20"/>
          <w:lang w:val="en-US"/>
        </w:rPr>
        <w:t xml:space="preserve"> gene counts (BCAN). mRNA expression of the genes of interest in DepMap urothelial cancer cell lines was measured by RNA sequencing and provided as </w:t>
      </w:r>
      <w:r>
        <w:rPr/>
      </w:r>
      <m:oMath xmlns:m="http://schemas.openxmlformats.org/officeDocument/2006/math">
        <m:r>
          <w:rPr>
            <w:rFonts w:ascii="Cambria Math" w:hAnsi="Cambria Math"/>
          </w:rPr>
          <m:t xml:space="preserve">lo</m:t>
        </m:r>
        <m:sSub>
          <m:e>
            <m:r>
              <w:rPr>
                <w:rFonts w:ascii="Cambria Math" w:hAnsi="Cambria Math"/>
              </w:rPr>
              <m:t xml:space="preserve">g</m:t>
            </m:r>
          </m:e>
          <m:sub>
            <m:r>
              <w:rPr>
                <w:rFonts w:ascii="Cambria Math" w:hAnsi="Cambria Math"/>
              </w:rPr>
              <m:t xml:space="preserve">2</m:t>
            </m:r>
          </m:sub>
        </m:sSub>
      </m:oMath>
      <w:r>
        <w:rPr>
          <w:iCs/>
          <w:sz w:val="20"/>
          <w:szCs w:val="20"/>
          <w:lang w:val="en-US"/>
        </w:rPr>
        <w:t xml:space="preserve"> gene counts. Median Z-scores of </w:t>
      </w:r>
      <w:r>
        <w:rPr/>
      </w:r>
      <m:oMath xmlns:m="http://schemas.openxmlformats.org/officeDocument/2006/math">
        <m:r>
          <w:rPr>
            <w:rFonts w:ascii="Cambria Math" w:hAnsi="Cambria Math"/>
          </w:rPr>
          <m:t xml:space="preserve">lo</m:t>
        </m:r>
        <m:sSub>
          <m:e>
            <m:r>
              <w:rPr>
                <w:rFonts w:ascii="Cambria Math" w:hAnsi="Cambria Math"/>
              </w:rPr>
              <m:t xml:space="preserve">g</m:t>
            </m:r>
          </m:e>
          <m:sub>
            <m:r>
              <w:rPr>
                <w:rFonts w:ascii="Cambria Math" w:hAnsi="Cambria Math"/>
              </w:rPr>
              <m:t xml:space="preserve">2</m:t>
            </m:r>
          </m:sub>
        </m:sSub>
      </m:oMath>
      <w:r>
        <w:rPr>
          <w:iCs/>
          <w:sz w:val="20"/>
          <w:szCs w:val="20"/>
          <w:lang w:val="en-US"/>
        </w:rPr>
        <w:t xml:space="preserve"> mRNA expression are shown in a heat map. Each tile represents median expression Z-score of a gene in one cohort. Numbers of cancer samples are indicated in the X axis. White tiles represent genes not detected in a given cohort.</w:t>
      </w:r>
      <w:r>
        <w:rPr>
          <w:b/>
          <w:bCs/>
          <w:iCs/>
          <w:sz w:val="20"/>
          <w:szCs w:val="20"/>
          <w:lang w:val="en-US"/>
        </w:rPr>
        <w:t xml:space="preserve"> </w:t>
      </w:r>
      <w:r>
        <w:rPr>
          <w:iCs/>
          <w:sz w:val="20"/>
          <w:szCs w:val="20"/>
          <w:lang w:val="en-US"/>
        </w:rPr>
        <w:t xml:space="preserve">Protein expression of FGFR-, FGF-, and FGFBP-coding genes 31 FGFR-, FGF-, and FGFBP-coding genes in the Human Protein Atlas (HPA) repository was quantified by immunohistochemistry (IHC). The protein expression is shown as IHC scores defined as a product of intensity (1: negative, 4: strong) and quantity of positive cells (1: none to 4: &gt;75%). Median IHC scores with interquartile ranges are visualized as boxes with whiskers spanning over 150% of the interquartile ranges. Single IHC specimens are visualized as points. Numbers of IHC samples are indicated in the Y axis. </w:t>
      </w:r>
      <w:r>
        <w:rPr>
          <w:b/>
          <w:bCs/>
          <w:sz w:val="20"/>
          <w:szCs w:val="20"/>
          <w:lang w:val="en-US"/>
        </w:rPr>
        <w:t>D)</w:t>
      </w:r>
      <w:r>
        <w:rPr>
          <w:sz w:val="20"/>
          <w:szCs w:val="20"/>
          <w:lang w:val="en-US"/>
        </w:rPr>
        <w:t xml:space="preserve"> </w:t>
      </w:r>
      <w:r>
        <w:rPr>
          <w:b/>
          <w:bCs/>
          <w:sz w:val="20"/>
          <w:szCs w:val="20"/>
          <w:lang w:val="en-US"/>
        </w:rPr>
        <w:t>Co-expression networks of FGFR-, FGF-, and FGFBP-coding genes.</w:t>
      </w:r>
      <w:r>
        <w:rPr>
          <w:sz w:val="20"/>
          <w:szCs w:val="20"/>
          <w:lang w:val="en-US"/>
        </w:rPr>
        <w:t xml:space="preserve"> </w:t>
      </w:r>
      <w:r>
        <w:rPr>
          <w:iCs/>
          <w:sz w:val="20"/>
          <w:szCs w:val="20"/>
          <w:lang w:val="en-US"/>
        </w:rPr>
        <w:t xml:space="preserve">Co-expression networks were constructed in the TCGA BLCA, IMvigor, and BCAN cohorts for the FGFR-, FGF-, and FGFBP-coding genes, whose expression levels correlated with Spearman’s rho </w:t>
      </w:r>
      <w:r>
        <w:rPr/>
      </w:r>
      <m:oMath xmlns:m="http://schemas.openxmlformats.org/officeDocument/2006/math">
        <m:r>
          <w:rPr>
            <w:rFonts w:ascii="Cambria Math" w:hAnsi="Cambria Math"/>
          </w:rPr>
          <m:t xml:space="preserve">ρ</m:t>
        </m:r>
        <m:r>
          <w:rPr>
            <w:rFonts w:ascii="Cambria Math" w:hAnsi="Cambria Math"/>
          </w:rPr>
          <m:t xml:space="preserve">≥</m:t>
        </m:r>
      </m:oMath>
      <w:r>
        <w:rPr>
          <w:iCs/>
          <w:sz w:val="20"/>
          <w:szCs w:val="20"/>
          <w:lang w:val="en-US"/>
        </w:rPr>
        <w:t xml:space="preserve"> 0.3. Isolated vertices of the networks were removed. The networks were visualized using the Fruchterman-Reingold algorithm. Points represent node vertices/genes, point shape codes for classification of the protein product. Point color represent hub scores, which measure the overall correlation strength. Lines represent edges, i.e. correlations between expression levels with </w:t>
      </w:r>
      <w:r>
        <w:rPr/>
      </w:r>
      <m:oMath xmlns:m="http://schemas.openxmlformats.org/officeDocument/2006/math">
        <m:r>
          <w:rPr>
            <w:rFonts w:ascii="Cambria Math" w:hAnsi="Cambria Math"/>
          </w:rPr>
          <m:t xml:space="preserve">ρ</m:t>
        </m:r>
        <m:r>
          <w:rPr>
            <w:rFonts w:ascii="Cambria Math" w:hAnsi="Cambria Math"/>
          </w:rPr>
          <m:t xml:space="preserve">≥</m:t>
        </m:r>
      </m:oMath>
      <w:r>
        <w:rPr>
          <w:iCs/>
          <w:sz w:val="20"/>
          <w:szCs w:val="20"/>
          <w:lang w:val="en-US"/>
        </w:rPr>
        <w:t xml:space="preserve"> 0.3. Line widths correspond to </w:t>
      </w:r>
      <w:r>
        <w:rPr/>
      </w:r>
      <m:oMath xmlns:m="http://schemas.openxmlformats.org/officeDocument/2006/math">
        <m:r>
          <w:rPr>
            <w:rFonts w:ascii="Cambria Math" w:hAnsi="Cambria Math"/>
          </w:rPr>
          <m:t xml:space="preserve">ρ</m:t>
        </m:r>
      </m:oMath>
      <w:r>
        <w:rPr>
          <w:iCs/>
          <w:sz w:val="20"/>
          <w:szCs w:val="20"/>
          <w:lang w:val="en-US"/>
        </w:rPr>
        <w:t xml:space="preserve"> values. Note the central position, connectivity, and high hub scores of the genes coding for FGFR1, its ligands FGF2, FGF7 and FGF10, and the binding proteins SDC2, DCN, PTX3 and HSPG2 preserved in all cohorts. This suggests that signaling via FGFR1 may serve as a major driver of urothelial cancer. </w:t>
      </w:r>
      <w:r>
        <w:rPr>
          <w:b/>
          <w:bCs/>
          <w:sz w:val="20"/>
          <w:szCs w:val="20"/>
          <w:lang w:val="en-US"/>
        </w:rPr>
        <w:t>E)</w:t>
      </w:r>
      <w:r>
        <w:rPr>
          <w:sz w:val="20"/>
          <w:szCs w:val="20"/>
          <w:lang w:val="en-US"/>
        </w:rPr>
        <w:t xml:space="preserve"> </w:t>
      </w:r>
      <w:r>
        <w:rPr>
          <w:b/>
          <w:bCs/>
          <w:sz w:val="20"/>
          <w:szCs w:val="20"/>
          <w:lang w:val="en-US"/>
        </w:rPr>
        <w:t>Differential expression of FGFR-, FGF-, and FGFR-coding genes in the consensus molecular classes of urothelial cancers.</w:t>
      </w:r>
      <w:r>
        <w:rPr>
          <w:sz w:val="20"/>
          <w:szCs w:val="20"/>
          <w:lang w:val="en-US"/>
        </w:rPr>
        <w:t xml:space="preserve"> </w:t>
      </w:r>
      <w:r>
        <w:rPr>
          <w:iCs/>
          <w:sz w:val="20"/>
          <w:szCs w:val="20"/>
          <w:lang w:val="en-US"/>
        </w:rPr>
        <w:t xml:space="preserve">Assignment of cancer samples from the TCGA BLCA, IMvigor, and BCAN to the consensus molecular classes was presented in Figure 1A and Suppl. Fig. 1. Differences in log2-transformed mRNA levels of FGFR-, FGF-, and FGFBP-coding genes between the consensus molecular classes were assessed by one-way ANOVA with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iCs/>
          <w:sz w:val="20"/>
          <w:szCs w:val="20"/>
          <w:lang w:val="en-US"/>
        </w:rPr>
        <w:t xml:space="preserve"> effect size statistic. Differences in </w:t>
      </w:r>
      <w:r>
        <w:rPr/>
      </w:r>
      <m:oMath xmlns:m="http://schemas.openxmlformats.org/officeDocument/2006/math">
        <m:r>
          <w:rPr>
            <w:rFonts w:ascii="Cambria Math" w:hAnsi="Cambria Math"/>
          </w:rPr>
          <m:t xml:space="preserve">lo</m:t>
        </m:r>
        <m:sSub>
          <m:e>
            <m:r>
              <w:rPr>
                <w:rFonts w:ascii="Cambria Math" w:hAnsi="Cambria Math"/>
              </w:rPr>
              <m:t xml:space="preserve">g</m:t>
            </m:r>
          </m:e>
          <m:sub>
            <m:r>
              <w:rPr>
                <w:rFonts w:ascii="Cambria Math" w:hAnsi="Cambria Math"/>
              </w:rPr>
              <m:t xml:space="preserve">2</m:t>
            </m:r>
          </m:sub>
        </m:sSub>
      </m:oMath>
      <w:r>
        <w:rPr>
          <w:iCs/>
          <w:sz w:val="20"/>
          <w:szCs w:val="20"/>
          <w:lang w:val="en-US"/>
        </w:rPr>
        <w:t xml:space="preserve">-transformed gene expression between a subset and luminal papillary subset (LumP) were investigated by two-tailed T test. P values were corrected for multiple testing with the false discovery rate method (FDR). Significantly differentially regulated genes were defined by p(ANOVA) &lt; 0.05,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oMath>
      <w:r>
        <w:rPr>
          <w:iCs/>
          <w:sz w:val="20"/>
          <w:szCs w:val="20"/>
          <w:lang w:val="en-US"/>
        </w:rPr>
        <w:t xml:space="preserve"> 0.06, pFDR(T test) &lt; 0.05, and at least 1.25-fold up- or downregulation in a subset as compared with LumP cancers.</w:t>
      </w:r>
      <w:r>
        <w:rPr>
          <w:sz w:val="20"/>
          <w:szCs w:val="20"/>
          <w:lang w:val="en-US"/>
        </w:rPr>
        <w:t xml:space="preserve"> </w:t>
      </w:r>
      <w:r>
        <w:rPr>
          <w:iCs/>
          <w:sz w:val="20"/>
          <w:szCs w:val="20"/>
          <w:lang w:val="en-US"/>
        </w:rPr>
        <w:t xml:space="preserve">Z-scores of </w:t>
      </w:r>
      <w:r>
        <w:rPr/>
      </w:r>
      <m:oMath xmlns:m="http://schemas.openxmlformats.org/officeDocument/2006/math">
        <m:r>
          <w:rPr>
            <w:rFonts w:ascii="Cambria Math" w:hAnsi="Cambria Math"/>
          </w:rPr>
          <m:t xml:space="preserve">lo</m:t>
        </m:r>
        <m:sSub>
          <m:e>
            <m:r>
              <w:rPr>
                <w:rFonts w:ascii="Cambria Math" w:hAnsi="Cambria Math"/>
              </w:rPr>
              <m:t xml:space="preserve">g</m:t>
            </m:r>
          </m:e>
          <m:sub>
            <m:r>
              <w:rPr>
                <w:rFonts w:ascii="Cambria Math" w:hAnsi="Cambria Math"/>
              </w:rPr>
              <m:t xml:space="preserve">2</m:t>
            </m:r>
          </m:sub>
        </m:sSub>
      </m:oMath>
      <w:r>
        <w:rPr>
          <w:iCs/>
          <w:sz w:val="20"/>
          <w:szCs w:val="20"/>
          <w:lang w:val="en-US"/>
        </w:rPr>
        <w:t xml:space="preserve"> expression levels of significantly differentially regulated genes shared by at least two cohorts are displayed in heat maps. Significant genes are labelled with bold font in the Y axes. Numbers of cancer samples in the consensus subtypes are indicated in the plot caption. Note: samples without reliable assignment to the consensus subtypes are not presented in the heat maps. </w:t>
      </w:r>
      <w:r>
        <w:rPr>
          <w:b/>
          <w:bCs/>
          <w:sz w:val="20"/>
          <w:szCs w:val="20"/>
          <w:lang w:val="en-US"/>
        </w:rPr>
        <w:t>F)</w:t>
      </w:r>
      <w:r>
        <w:rPr>
          <w:sz w:val="20"/>
          <w:szCs w:val="20"/>
          <w:lang w:val="en-US"/>
        </w:rPr>
        <w:t xml:space="preserve"> </w:t>
      </w:r>
      <w:r>
        <w:rPr>
          <w:b/>
          <w:bCs/>
          <w:sz w:val="20"/>
          <w:szCs w:val="20"/>
          <w:lang w:val="en-US"/>
        </w:rPr>
        <w:t xml:space="preserve">Importance of explanatory variables in the Elastic Net model of molecular consensus classes of urothelial cancers. </w:t>
      </w:r>
      <w:r>
        <w:rPr>
          <w:sz w:val="20"/>
          <w:szCs w:val="20"/>
          <w:lang w:val="en-US"/>
        </w:rPr>
        <w:t xml:space="preserve">The machine learning models of consensus molecular subsets with expression of FGFR-, FGF, and FGFBP genes as the sole explanatory factors were trained in a TCGA BLCA-derived data set. In the Elastic Net model, absolute values of the coefficient’s </w:t>
      </w:r>
      <w:r>
        <w:rPr/>
      </w:r>
      <m:oMath xmlns:m="http://schemas.openxmlformats.org/officeDocument/2006/math">
        <m:r>
          <w:rPr>
            <w:rFonts w:ascii="Cambria Math" w:hAnsi="Cambria Math"/>
          </w:rPr>
          <m:t xml:space="preserve">β</m:t>
        </m:r>
      </m:oMath>
      <w:r>
        <w:rPr>
          <w:sz w:val="20"/>
          <w:szCs w:val="20"/>
          <w:lang w:val="en-US"/>
        </w:rPr>
        <w:t xml:space="preserve"> translate directly to variable importance measure; high </w:t>
      </w:r>
      <w:r>
        <w:rPr/>
      </w:r>
      <m:oMath xmlns:m="http://schemas.openxmlformats.org/officeDocument/2006/math">
        <m:d>
          <m:dPr>
            <m:begChr m:val="|"/>
            <m:endChr m:val="|"/>
          </m:dPr>
          <m:e>
            <m:d>
              <m:dPr>
                <m:begChr m:val="("/>
                <m:endChr m:val=")"/>
              </m:dPr>
              <m:e>
                <m:r>
                  <w:rPr>
                    <w:rFonts w:ascii="Cambria Math" w:hAnsi="Cambria Math"/>
                  </w:rPr>
                  <m:t xml:space="preserve">β</m:t>
                </m:r>
              </m:e>
            </m:d>
          </m:e>
        </m:d>
      </m:oMath>
      <w:r>
        <w:rPr>
          <w:sz w:val="20"/>
          <w:szCs w:val="20"/>
          <w:lang w:val="en-US"/>
        </w:rPr>
        <w:t xml:space="preserve"> is expected for a highly influential variable for prediction of a subset. </w:t>
      </w:r>
      <w:r>
        <w:rPr/>
      </w:r>
      <m:oMath xmlns:m="http://schemas.openxmlformats.org/officeDocument/2006/math">
        <m:r>
          <w:rPr>
            <w:rFonts w:ascii="Cambria Math" w:hAnsi="Cambria Math"/>
          </w:rPr>
          <m:t xml:space="preserve">β</m:t>
        </m:r>
      </m:oMath>
      <w:r>
        <w:rPr>
          <w:sz w:val="20"/>
          <w:szCs w:val="20"/>
          <w:lang w:val="en-US"/>
        </w:rPr>
        <w:t xml:space="preserve"> values for the top 15 most influential explanatory variables in the Elastic Net model are presented as bar plots in</w:t>
      </w:r>
      <w:r>
        <w:rPr>
          <w:b/>
          <w:bCs/>
          <w:sz w:val="20"/>
          <w:szCs w:val="20"/>
          <w:lang w:val="en-US"/>
        </w:rPr>
        <w:t>.</w:t>
      </w:r>
      <w:r>
        <w:rPr>
          <w:sz w:val="20"/>
          <w:szCs w:val="20"/>
          <w:lang w:val="en-US"/>
        </w:rPr>
        <w:t xml:space="preserve"> For the Random Forest model, permutation importance of explanatory variables was computed as difference in out-of-bag classification errors between the genuine model and a model with the variable of interest re-shuffled at random. The differences in classification errors for the top 15 most influential explanatory variables of the Random Forest model are presented as bar plot. </w:t>
      </w:r>
      <w:r>
        <w:rPr>
          <w:b/>
          <w:bCs/>
          <w:sz w:val="20"/>
          <w:szCs w:val="20"/>
          <w:lang w:val="en-US"/>
        </w:rPr>
        <w:t xml:space="preserve">G) Resistance and sensitivity to pan-FGFR inhibitors of DepMap urothelial cell lines. </w:t>
      </w:r>
      <w:r>
        <w:rPr>
          <w:sz w:val="20"/>
          <w:szCs w:val="20"/>
          <w:lang w:val="en-US"/>
        </w:rPr>
        <w:t>Information on resistance of urothelial cancer cell lines to pan-FGFR inhibitors in the GDSC1/2 (n = 17 to 18 cell lines) and PRISM (n = 17 to 23) drug screening experiments was extracted from the DepMap repository. The resistance values were expressed as IC50 (concentration resulting in 50% growth inhibition, GDSC) or AUC (area under the dose-response curve, relative to DMSO control, PRISM). Significant sensitivity for the GDSC data was defined as IC50 below 10µM, which was the maximum concentration of the FGFR inhibitors. Significant sensitivity for the PRISM data was defined as AUC &lt; 1, which indicates stronger growth inhibition by a FGFR inhibitor than the DMSO control. IC50 and AUC for doxorubicin are presented as a positive cytotoxicity controls.</w:t>
      </w:r>
      <w:r>
        <w:rPr>
          <w:b/>
          <w:bCs/>
          <w:sz w:val="20"/>
          <w:szCs w:val="20"/>
          <w:lang w:val="en-US"/>
        </w:rPr>
        <w:t xml:space="preserve"> </w:t>
      </w:r>
      <w:r>
        <w:rPr>
          <w:sz w:val="20"/>
          <w:szCs w:val="20"/>
          <w:lang w:val="en-US"/>
        </w:rPr>
        <w:t>Median IC50 and AUC values for the FGFR inhibitors with interquartile ranges are depicted as boxes with whiskers spanning over 150% of the interquartile ranges. Points represent single cell lines. Point symbols codes for the FGFR3 gene mutation status, point color represent sensitivity and resistance. The sensitivity cutoffs are represented by dashed lines.</w:t>
      </w:r>
      <w:r>
        <w:rPr>
          <w:i/>
          <w:iCs/>
          <w:lang w:val="en-US"/>
        </w:rPr>
        <w:t xml:space="preserve"> </w:t>
      </w:r>
      <w:r>
        <w:rPr>
          <w:i/>
          <w:iCs/>
          <w:sz w:val="20"/>
          <w:szCs w:val="20"/>
          <w:lang w:val="en-US"/>
        </w:rPr>
        <w:t>FGFR3</w:t>
      </w:r>
      <w:r>
        <w:rPr>
          <w:sz w:val="20"/>
          <w:szCs w:val="20"/>
          <w:lang w:val="en-US"/>
        </w:rPr>
        <w:t xml:space="preserve"> wild-type cell lines RT-112, RT4, SW 780, CAL-29, and J82 showed particularly high sensitivity to multiple FGFR blockers in the GDSC1/2 experiments. </w:t>
      </w:r>
      <w:r>
        <w:rPr>
          <w:i/>
          <w:iCs/>
          <w:sz w:val="20"/>
          <w:szCs w:val="20"/>
          <w:lang w:val="en-US"/>
        </w:rPr>
        <w:t>FGFR3</w:t>
      </w:r>
      <w:r>
        <w:rPr>
          <w:sz w:val="20"/>
          <w:szCs w:val="20"/>
          <w:lang w:val="en-US"/>
        </w:rPr>
        <w:t xml:space="preserve"> wild-type cell lines JMSU-1, RT4, TCCSUP, RT-112, UM-UC-1, 253J, and SW-1710 demonstrated a very good sensitivity to Erdafitinib in the PRISM assay (AUC: 0.66 to 0.88). By contrast, BC-3C, HT-1376, 647-V, J82, VM-CUB1, and SW 780 cell lines were found to be resistant to erdafitinib with AUC values ranging from 1 to 1.2.</w:t>
      </w:r>
    </w:p>
    <w:p>
      <w:pPr>
        <w:pStyle w:val="Normal"/>
        <w:suppressAutoHyphens w:val="false"/>
        <w:spacing w:lineRule="auto" w:line="276"/>
        <w:jc w:val="both"/>
        <w:rPr>
          <w:iCs/>
          <w:sz w:val="20"/>
          <w:szCs w:val="20"/>
          <w:lang w:val="en-US"/>
        </w:rPr>
      </w:pPr>
      <w:r>
        <w:rPr>
          <w:iCs/>
          <w:sz w:val="20"/>
          <w:szCs w:val="20"/>
          <w:lang w:val="en-US"/>
        </w:rPr>
      </w:r>
    </w:p>
    <w:p>
      <w:pPr>
        <w:pStyle w:val="Normal"/>
        <w:suppressAutoHyphens w:val="false"/>
        <w:spacing w:lineRule="auto" w:line="276"/>
        <w:jc w:val="both"/>
        <w:rPr>
          <w:lang w:val="en-US"/>
        </w:rPr>
      </w:pPr>
      <w:r>
        <w:rPr>
          <w:iCs/>
          <w:sz w:val="20"/>
          <w:szCs w:val="20"/>
          <w:lang w:val="en-US"/>
        </w:rPr>
        <w:t>LumP: luminal papillary; LumU: luminal genetically unstable; LumNS: luminal non-specified; Stroma-rich: luminal stroma-rich; Ba/Sq: basal/squamous-like; NE-like: neuroendocrine-like.</w:t>
      </w:r>
    </w:p>
    <w:p>
      <w:pPr>
        <w:pStyle w:val="Normal"/>
        <w:suppressAutoHyphens w:val="false"/>
        <w:spacing w:lineRule="auto" w:line="360"/>
        <w:jc w:val="both"/>
        <w:rPr>
          <w:lang w:val="en-US"/>
        </w:rPr>
      </w:pPr>
      <w:r>
        <w:rPr>
          <w:lang w:val="en-US"/>
        </w:rPr>
      </w:r>
    </w:p>
    <w:p>
      <w:pPr>
        <w:pStyle w:val="Normal"/>
        <w:spacing w:lineRule="auto" w:line="360"/>
        <w:jc w:val="both"/>
        <w:rPr>
          <w:rFonts w:eastAsia="" w:cs="Aptos" w:cstheme="minorHAnsi" w:eastAsiaTheme="minorEastAsia"/>
          <w:color w:val="000000" w:themeColor="text1"/>
          <w:sz w:val="22"/>
          <w:szCs w:val="22"/>
          <w:lang w:val="en-US"/>
        </w:rPr>
      </w:pPr>
      <w:r>
        <w:rPr>
          <w:rFonts w:eastAsia="" w:cs="Aptos" w:cstheme="minorHAnsi" w:eastAsiaTheme="minorEastAsia"/>
          <w:color w:val="000000" w:themeColor="text1"/>
          <w:sz w:val="22"/>
          <w:szCs w:val="22"/>
          <w:lang w:val="en-US"/>
        </w:rPr>
      </w:r>
    </w:p>
    <w:p>
      <w:pPr>
        <w:pStyle w:val="Normal"/>
        <w:spacing w:lineRule="auto" w:line="360"/>
        <w:jc w:val="both"/>
        <w:rPr>
          <w:rFonts w:eastAsia="" w:cs="Aptos" w:cstheme="minorHAnsi" w:eastAsiaTheme="minorEastAsia"/>
          <w:color w:val="000000" w:themeColor="text1"/>
          <w:sz w:val="22"/>
          <w:szCs w:val="22"/>
          <w:lang w:val="en-US"/>
        </w:rPr>
      </w:pPr>
      <w:r>
        <w:rPr/>
        <w:drawing>
          <wp:inline distT="0" distB="0" distL="0" distR="0">
            <wp:extent cx="5760720" cy="8146415"/>
            <wp:effectExtent l="0" t="0" r="0" b="0"/>
            <wp:docPr id="1" name="Grafik 1"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Diagramm, parallel enthält.&#10;&#10;Automatisch generierte Beschreibung"/>
                    <pic:cNvPicPr>
                      <a:picLocks noChangeAspect="1" noChangeArrowheads="1"/>
                    </pic:cNvPicPr>
                  </pic:nvPicPr>
                  <pic:blipFill>
                    <a:blip r:embed="rId6"/>
                    <a:stretch>
                      <a:fillRect/>
                    </a:stretch>
                  </pic:blipFill>
                  <pic:spPr bwMode="auto">
                    <a:xfrm>
                      <a:off x="0" y="0"/>
                      <a:ext cx="5760720" cy="8146415"/>
                    </a:xfrm>
                    <a:prstGeom prst="rect">
                      <a:avLst/>
                    </a:prstGeom>
                  </pic:spPr>
                </pic:pic>
              </a:graphicData>
            </a:graphic>
          </wp:inline>
        </w:drawing>
      </w:r>
    </w:p>
    <w:p>
      <w:pPr>
        <w:pStyle w:val="Normal"/>
        <w:spacing w:lineRule="auto" w:line="360"/>
        <w:jc w:val="both"/>
        <w:rPr>
          <w:rFonts w:eastAsia="" w:cs="Aptos" w:cstheme="minorHAnsi" w:eastAsiaTheme="minorEastAsia"/>
          <w:color w:val="000000" w:themeColor="text1"/>
          <w:sz w:val="22"/>
          <w:szCs w:val="22"/>
          <w:lang w:val="en-US"/>
        </w:rPr>
      </w:pPr>
      <w:r>
        <w:rPr/>
        <w:commentReference w:id="15"/>
      </w:r>
    </w:p>
    <w:p>
      <w:pPr>
        <w:pStyle w:val="Normal"/>
        <w:spacing w:lineRule="auto" w:line="360"/>
        <w:jc w:val="both"/>
        <w:rPr>
          <w:b/>
          <w:b/>
          <w:bCs/>
          <w:sz w:val="20"/>
          <w:szCs w:val="20"/>
          <w:lang w:val="en-US"/>
        </w:rPr>
      </w:pPr>
      <w:r>
        <w:rPr>
          <w:b/>
          <w:bCs/>
          <w:sz w:val="20"/>
          <w:szCs w:val="20"/>
          <w:lang w:val="en-US"/>
        </w:rPr>
      </w:r>
    </w:p>
    <w:p>
      <w:pPr>
        <w:pStyle w:val="Normal"/>
        <w:spacing w:lineRule="auto" w:line="360"/>
        <w:jc w:val="both"/>
        <w:rPr>
          <w:b/>
          <w:b/>
          <w:bCs/>
          <w:sz w:val="20"/>
          <w:szCs w:val="20"/>
          <w:lang w:val="en-US"/>
        </w:rPr>
      </w:pPr>
      <w:r>
        <w:rPr>
          <w:b/>
          <w:bCs/>
          <w:sz w:val="20"/>
          <w:szCs w:val="20"/>
          <w:lang w:val="en-US"/>
        </w:rPr>
      </w:r>
    </w:p>
    <w:p>
      <w:pPr>
        <w:pStyle w:val="Normal"/>
        <w:spacing w:lineRule="auto" w:line="276"/>
        <w:jc w:val="both"/>
        <w:rPr>
          <w:sz w:val="20"/>
          <w:szCs w:val="20"/>
          <w:lang w:val="en-US"/>
        </w:rPr>
      </w:pPr>
      <w:r>
        <w:rPr>
          <w:b/>
          <w:bCs/>
          <w:sz w:val="20"/>
          <w:szCs w:val="20"/>
          <w:lang w:val="en-US"/>
        </w:rPr>
        <w:t xml:space="preserve">Figure 2. Distinct FGFR signaling in molecular urothelial cancer subtypes. </w:t>
      </w:r>
      <w:r>
        <w:rPr>
          <w:sz w:val="20"/>
          <w:szCs w:val="20"/>
          <w:lang w:val="en-US"/>
        </w:rPr>
        <w:t xml:space="preserve">Analysis of differential expression of FGFR-, FGF-, and FGFBP-coding genes was conducted for the consensus molecular subtypes of the TCGA BLCA </w:t>
      </w:r>
      <w:r>
        <w:rPr>
          <w:rFonts w:eastAsia="Symbol" w:cs="Symbol" w:ascii="Symbol" w:hAnsi="Symbol"/>
          <w:color w:val="000000" w:themeColor="text1"/>
          <w:sz w:val="20"/>
          <w:szCs w:val="20"/>
          <w:lang w:val="en-US"/>
        </w:rPr>
        <w:t></w:t>
      </w:r>
      <w:r>
        <w:rPr>
          <w:rFonts w:eastAsia="" w:cs="Aptos" w:cstheme="minorHAnsi" w:eastAsiaTheme="minorEastAsia"/>
          <w:color w:val="000000" w:themeColor="text1"/>
          <w:sz w:val="20"/>
          <w:szCs w:val="20"/>
          <w:lang w:val="en-US"/>
        </w:rPr>
        <w:t>5,6</w:t>
      </w:r>
      <w:r>
        <w:rPr>
          <w:rFonts w:eastAsia="Symbol" w:cs="Symbol" w:ascii="Symbol" w:hAnsi="Symbol"/>
          <w:color w:val="000000" w:themeColor="text1"/>
          <w:sz w:val="20"/>
          <w:szCs w:val="20"/>
          <w:lang w:val="en-US"/>
        </w:rPr>
        <w:t></w:t>
      </w:r>
      <w:r>
        <w:rPr>
          <w:sz w:val="20"/>
          <w:szCs w:val="20"/>
          <w:lang w:val="en-US"/>
        </w:rPr>
        <w:t xml:space="preserve">, IMvigor </w:t>
      </w:r>
      <w:r>
        <w:rPr>
          <w:rFonts w:eastAsia="Symbol" w:cs="Symbol" w:ascii="Symbol" w:hAnsi="Symbol"/>
          <w:color w:val="000000" w:themeColor="text1"/>
          <w:sz w:val="20"/>
          <w:szCs w:val="20"/>
          <w:lang w:val="en-US"/>
        </w:rPr>
        <w:t></w:t>
      </w:r>
      <w:r>
        <w:rPr>
          <w:rFonts w:eastAsia="" w:cs="Aptos" w:cstheme="minorHAnsi" w:eastAsiaTheme="minorEastAsia"/>
          <w:color w:val="000000" w:themeColor="text1"/>
          <w:sz w:val="20"/>
          <w:szCs w:val="20"/>
          <w:lang w:val="en-US"/>
        </w:rPr>
        <w:t>7</w:t>
      </w:r>
      <w:r>
        <w:rPr>
          <w:rFonts w:eastAsia="Symbol" w:cs="Symbol" w:ascii="Symbol" w:hAnsi="Symbol"/>
          <w:color w:val="000000" w:themeColor="text1"/>
          <w:sz w:val="20"/>
          <w:szCs w:val="20"/>
          <w:lang w:val="en-US"/>
        </w:rPr>
        <w:t></w:t>
      </w:r>
      <w:r>
        <w:rPr>
          <w:sz w:val="20"/>
          <w:szCs w:val="20"/>
          <w:lang w:val="en-US"/>
        </w:rPr>
        <w:t xml:space="preserve">, and BCAN </w:t>
      </w:r>
      <w:r>
        <w:rPr>
          <w:rFonts w:eastAsia="Symbol" w:cs="Symbol" w:ascii="Symbol" w:hAnsi="Symbol"/>
          <w:color w:val="000000" w:themeColor="text1"/>
          <w:sz w:val="20"/>
          <w:szCs w:val="20"/>
          <w:lang w:val="en-US"/>
        </w:rPr>
        <w:t></w:t>
      </w:r>
      <w:r>
        <w:rPr>
          <w:rFonts w:eastAsia="" w:cs="Aptos" w:cstheme="minorHAnsi" w:eastAsiaTheme="minorEastAsia"/>
          <w:color w:val="000000" w:themeColor="text1"/>
          <w:sz w:val="20"/>
          <w:szCs w:val="20"/>
          <w:lang w:val="en-US"/>
        </w:rPr>
        <w:t>8</w:t>
      </w:r>
      <w:r>
        <w:rPr>
          <w:rFonts w:eastAsia="Symbol" w:cs="Symbol" w:ascii="Symbol" w:hAnsi="Symbol"/>
          <w:color w:val="000000" w:themeColor="text1"/>
          <w:sz w:val="20"/>
          <w:szCs w:val="20"/>
          <w:lang w:val="en-US"/>
        </w:rPr>
        <w:t></w:t>
      </w:r>
      <w:r>
        <w:rPr>
          <w:rFonts w:eastAsia="" w:cs="Aptos" w:cstheme="minorHAnsi" w:eastAsiaTheme="minorEastAsia"/>
          <w:color w:val="000000" w:themeColor="text1"/>
          <w:sz w:val="20"/>
          <w:szCs w:val="20"/>
          <w:lang w:val="en-US"/>
        </w:rPr>
        <w:t xml:space="preserve"> </w:t>
      </w:r>
      <w:r>
        <w:rPr>
          <w:sz w:val="20"/>
          <w:szCs w:val="20"/>
          <w:lang w:val="en-US"/>
        </w:rPr>
        <w:t xml:space="preserve">cohort. Among them, </w:t>
      </w:r>
      <w:r>
        <w:rPr>
          <w:i/>
          <w:iCs/>
          <w:sz w:val="20"/>
          <w:szCs w:val="20"/>
          <w:lang w:val="en-US"/>
        </w:rPr>
        <w:t>FGFR3</w:t>
      </w:r>
      <w:r>
        <w:rPr>
          <w:sz w:val="20"/>
          <w:szCs w:val="20"/>
          <w:lang w:val="en-US"/>
        </w:rPr>
        <w:t xml:space="preserve">, </w:t>
      </w:r>
      <w:r>
        <w:rPr>
          <w:i/>
          <w:iCs/>
          <w:sz w:val="20"/>
          <w:szCs w:val="20"/>
          <w:lang w:val="en-US"/>
        </w:rPr>
        <w:t>SDC1</w:t>
      </w:r>
      <w:r>
        <w:rPr>
          <w:sz w:val="20"/>
          <w:szCs w:val="20"/>
          <w:lang w:val="en-US"/>
        </w:rPr>
        <w:t xml:space="preserve">, </w:t>
      </w:r>
      <w:r>
        <w:rPr>
          <w:i/>
          <w:iCs/>
          <w:sz w:val="20"/>
          <w:szCs w:val="20"/>
          <w:lang w:val="en-US"/>
        </w:rPr>
        <w:t>TGFBR3</w:t>
      </w:r>
      <w:r>
        <w:rPr>
          <w:sz w:val="20"/>
          <w:szCs w:val="20"/>
          <w:lang w:val="en-US"/>
        </w:rPr>
        <w:t xml:space="preserve">, </w:t>
      </w:r>
      <w:r>
        <w:rPr>
          <w:i/>
          <w:iCs/>
          <w:sz w:val="20"/>
          <w:szCs w:val="20"/>
          <w:lang w:val="en-US"/>
        </w:rPr>
        <w:t>GPC3</w:t>
      </w:r>
      <w:r>
        <w:rPr>
          <w:sz w:val="20"/>
          <w:szCs w:val="20"/>
          <w:lang w:val="en-US"/>
        </w:rPr>
        <w:t xml:space="preserve">, and </w:t>
      </w:r>
      <w:r>
        <w:rPr>
          <w:i/>
          <w:iCs/>
          <w:sz w:val="20"/>
          <w:szCs w:val="20"/>
          <w:lang w:val="en-US"/>
        </w:rPr>
        <w:t>SDC4</w:t>
      </w:r>
      <w:r>
        <w:rPr>
          <w:sz w:val="20"/>
          <w:szCs w:val="20"/>
          <w:lang w:val="en-US"/>
        </w:rPr>
        <w:t xml:space="preserve"> were upregulated specifically in LumP cancers. Mutations of the </w:t>
      </w:r>
      <w:r>
        <w:rPr>
          <w:i/>
          <w:iCs/>
          <w:sz w:val="20"/>
          <w:szCs w:val="20"/>
          <w:lang w:val="en-US"/>
        </w:rPr>
        <w:t>FGFR3</w:t>
      </w:r>
      <w:r>
        <w:rPr>
          <w:sz w:val="20"/>
          <w:szCs w:val="20"/>
          <w:lang w:val="en-US"/>
        </w:rPr>
        <w:t xml:space="preserve"> gene affecting the hinge regions of the protein product and overexpression of co-receptors and binding proteins TGFB3, SDC1, GPC3, and SDC4 may culminate in a largely FGFR3 </w:t>
      </w:r>
      <w:r>
        <w:rPr>
          <w:i/>
          <w:iCs/>
          <w:sz w:val="20"/>
          <w:szCs w:val="20"/>
          <w:lang w:val="en-US"/>
        </w:rPr>
        <w:t>ligand-independent signaling</w:t>
      </w:r>
      <w:r>
        <w:rPr>
          <w:sz w:val="20"/>
          <w:szCs w:val="20"/>
          <w:lang w:val="en-US"/>
        </w:rPr>
        <w:t>. Genes coding for FGFR protein, its ligands (</w:t>
      </w:r>
      <w:r>
        <w:rPr>
          <w:i/>
          <w:iCs/>
          <w:sz w:val="20"/>
          <w:szCs w:val="20"/>
          <w:lang w:val="en-US"/>
        </w:rPr>
        <w:t>FGF7</w:t>
      </w:r>
      <w:r>
        <w:rPr>
          <w:sz w:val="20"/>
          <w:szCs w:val="20"/>
          <w:lang w:val="en-US"/>
        </w:rPr>
        <w:t xml:space="preserve">, </w:t>
      </w:r>
      <w:r>
        <w:rPr>
          <w:i/>
          <w:iCs/>
          <w:sz w:val="20"/>
          <w:szCs w:val="20"/>
          <w:lang w:val="en-US"/>
        </w:rPr>
        <w:t>FGF14</w:t>
      </w:r>
      <w:r>
        <w:rPr>
          <w:sz w:val="20"/>
          <w:szCs w:val="20"/>
          <w:lang w:val="en-US"/>
        </w:rPr>
        <w:t xml:space="preserve">, </w:t>
      </w:r>
      <w:r>
        <w:rPr>
          <w:i/>
          <w:iCs/>
          <w:sz w:val="20"/>
          <w:szCs w:val="20"/>
          <w:lang w:val="en-US"/>
        </w:rPr>
        <w:t>FGF10</w:t>
      </w:r>
      <w:r>
        <w:rPr>
          <w:sz w:val="20"/>
          <w:szCs w:val="20"/>
          <w:lang w:val="en-US"/>
        </w:rPr>
        <w:t xml:space="preserve">, </w:t>
      </w:r>
      <w:r>
        <w:rPr>
          <w:i/>
          <w:iCs/>
          <w:sz w:val="20"/>
          <w:szCs w:val="20"/>
          <w:lang w:val="en-US"/>
        </w:rPr>
        <w:t>FGF2</w:t>
      </w:r>
      <w:r>
        <w:rPr>
          <w:sz w:val="20"/>
          <w:szCs w:val="20"/>
          <w:lang w:val="en-US"/>
        </w:rPr>
        <w:t xml:space="preserve">, </w:t>
      </w:r>
      <w:r>
        <w:rPr>
          <w:i/>
          <w:iCs/>
          <w:sz w:val="20"/>
          <w:szCs w:val="20"/>
          <w:lang w:val="en-US"/>
        </w:rPr>
        <w:t>FGF9</w:t>
      </w:r>
      <w:r>
        <w:rPr>
          <w:sz w:val="20"/>
          <w:szCs w:val="20"/>
          <w:lang w:val="en-US"/>
        </w:rPr>
        <w:t xml:space="preserve">, </w:t>
      </w:r>
      <w:r>
        <w:rPr>
          <w:i/>
          <w:iCs/>
          <w:sz w:val="20"/>
          <w:szCs w:val="20"/>
          <w:lang w:val="en-US"/>
        </w:rPr>
        <w:t>FGF18</w:t>
      </w:r>
      <w:r>
        <w:rPr>
          <w:sz w:val="20"/>
          <w:szCs w:val="20"/>
          <w:lang w:val="en-US"/>
        </w:rPr>
        <w:t>), and interaction partners (</w:t>
      </w:r>
      <w:r>
        <w:rPr>
          <w:i/>
          <w:iCs/>
          <w:sz w:val="20"/>
          <w:szCs w:val="20"/>
          <w:lang w:val="en-US"/>
        </w:rPr>
        <w:t>DCN</w:t>
      </w:r>
      <w:r>
        <w:rPr>
          <w:sz w:val="20"/>
          <w:szCs w:val="20"/>
          <w:lang w:val="en-US"/>
        </w:rPr>
        <w:t xml:space="preserve">, </w:t>
      </w:r>
      <w:r>
        <w:rPr>
          <w:i/>
          <w:iCs/>
          <w:sz w:val="20"/>
          <w:szCs w:val="20"/>
          <w:lang w:val="en-US"/>
        </w:rPr>
        <w:t>HSPG2</w:t>
      </w:r>
      <w:r>
        <w:rPr>
          <w:sz w:val="20"/>
          <w:szCs w:val="20"/>
          <w:lang w:val="en-US"/>
        </w:rPr>
        <w:t xml:space="preserve">, </w:t>
      </w:r>
      <w:r>
        <w:rPr>
          <w:i/>
          <w:iCs/>
          <w:sz w:val="20"/>
          <w:szCs w:val="20"/>
          <w:lang w:val="en-US"/>
        </w:rPr>
        <w:t>SDC2</w:t>
      </w:r>
      <w:r>
        <w:rPr>
          <w:sz w:val="20"/>
          <w:szCs w:val="20"/>
          <w:lang w:val="en-US"/>
        </w:rPr>
        <w:t xml:space="preserve">, </w:t>
      </w:r>
      <w:r>
        <w:rPr>
          <w:i/>
          <w:iCs/>
          <w:sz w:val="20"/>
          <w:szCs w:val="20"/>
          <w:lang w:val="en-US"/>
        </w:rPr>
        <w:t>PTX3</w:t>
      </w:r>
      <w:r>
        <w:rPr>
          <w:sz w:val="20"/>
          <w:szCs w:val="20"/>
          <w:lang w:val="en-US"/>
        </w:rPr>
        <w:t xml:space="preserve">) peaked in the stroma-rich class. In stroma-rich cancers, this tightly coordinated overexpression of FGFR1, its ligands (FGF2, FGF7, FGF9, FGF10, FGF14, FGF18) and interacting proteins (DCN, SDC1, HSPG2, ANOS1, and PTX3) may fuel FGFR1 </w:t>
      </w:r>
      <w:r>
        <w:rPr>
          <w:i/>
          <w:iCs/>
          <w:sz w:val="20"/>
          <w:szCs w:val="20"/>
          <w:lang w:val="en-US"/>
        </w:rPr>
        <w:t>ligand-dependent para- and autocrine signaling</w:t>
      </w:r>
      <w:r>
        <w:rPr>
          <w:sz w:val="20"/>
          <w:szCs w:val="20"/>
          <w:lang w:val="en-US"/>
        </w:rPr>
        <w:t>.</w:t>
      </w:r>
    </w:p>
    <w:p>
      <w:pPr>
        <w:pStyle w:val="Normal"/>
        <w:spacing w:lineRule="auto" w:line="276"/>
        <w:jc w:val="both"/>
        <w:rPr>
          <w:sz w:val="20"/>
          <w:szCs w:val="20"/>
          <w:lang w:val="en-US"/>
        </w:rPr>
      </w:pPr>
      <w:r>
        <w:rPr>
          <w:sz w:val="20"/>
          <w:szCs w:val="20"/>
          <w:lang w:val="en-US"/>
        </w:rPr>
        <w:t xml:space="preserve">High expression of </w:t>
      </w:r>
      <w:r>
        <w:rPr>
          <w:i/>
          <w:iCs/>
          <w:sz w:val="20"/>
          <w:szCs w:val="20"/>
          <w:lang w:val="en-US"/>
        </w:rPr>
        <w:t>FGF5</w:t>
      </w:r>
      <w:r>
        <w:rPr>
          <w:sz w:val="20"/>
          <w:szCs w:val="20"/>
          <w:lang w:val="en-US"/>
        </w:rPr>
        <w:t xml:space="preserve">, </w:t>
      </w:r>
      <w:r>
        <w:rPr>
          <w:i/>
          <w:iCs/>
          <w:sz w:val="20"/>
          <w:szCs w:val="20"/>
          <w:lang w:val="en-US"/>
        </w:rPr>
        <w:t>FGF11</w:t>
      </w:r>
      <w:r>
        <w:rPr>
          <w:sz w:val="20"/>
          <w:szCs w:val="20"/>
          <w:lang w:val="en-US"/>
        </w:rPr>
        <w:t xml:space="preserve">, and genes coding for binding proteins and FGF co-receptors, </w:t>
      </w:r>
      <w:r>
        <w:rPr>
          <w:i/>
          <w:iCs/>
          <w:sz w:val="20"/>
          <w:szCs w:val="20"/>
          <w:lang w:val="en-US"/>
        </w:rPr>
        <w:t>CD44</w:t>
      </w:r>
      <w:r>
        <w:rPr>
          <w:sz w:val="20"/>
          <w:szCs w:val="20"/>
          <w:lang w:val="en-US"/>
        </w:rPr>
        <w:t xml:space="preserve">, </w:t>
      </w:r>
      <w:r>
        <w:rPr>
          <w:i/>
          <w:iCs/>
          <w:sz w:val="20"/>
          <w:szCs w:val="20"/>
          <w:lang w:val="en-US"/>
        </w:rPr>
        <w:t>FGFBP1</w:t>
      </w:r>
      <w:r>
        <w:rPr>
          <w:sz w:val="20"/>
          <w:szCs w:val="20"/>
          <w:lang w:val="en-US"/>
        </w:rPr>
        <w:t xml:space="preserve">, </w:t>
      </w:r>
      <w:r>
        <w:rPr>
          <w:i/>
          <w:iCs/>
          <w:sz w:val="20"/>
          <w:szCs w:val="20"/>
          <w:lang w:val="en-US"/>
        </w:rPr>
        <w:t>GPC1</w:t>
      </w:r>
      <w:r>
        <w:rPr>
          <w:sz w:val="20"/>
          <w:szCs w:val="20"/>
          <w:lang w:val="en-US"/>
        </w:rPr>
        <w:t xml:space="preserve"> and </w:t>
      </w:r>
      <w:r>
        <w:rPr>
          <w:i/>
          <w:iCs/>
          <w:sz w:val="20"/>
          <w:szCs w:val="20"/>
          <w:lang w:val="en-US"/>
        </w:rPr>
        <w:t>TNFAIP6</w:t>
      </w:r>
      <w:r>
        <w:rPr>
          <w:sz w:val="20"/>
          <w:szCs w:val="20"/>
          <w:lang w:val="en-US"/>
        </w:rPr>
        <w:t xml:space="preserve">, was a hallmark of basal/squamous-like cancers. In basal/squamous tumors, overexpression of FGF5 along with co-activators like FGFBP1, CD44, or GPC1, trigger </w:t>
      </w:r>
      <w:r>
        <w:rPr>
          <w:i/>
          <w:iCs/>
          <w:sz w:val="20"/>
          <w:szCs w:val="20"/>
          <w:lang w:val="en-US"/>
        </w:rPr>
        <w:t>ligand-dependent signaling</w:t>
      </w:r>
      <w:r>
        <w:rPr>
          <w:sz w:val="20"/>
          <w:szCs w:val="20"/>
          <w:lang w:val="en-US"/>
        </w:rPr>
        <w:t xml:space="preserve"> via FGFR1. </w:t>
      </w:r>
    </w:p>
    <w:p>
      <w:pPr>
        <w:pStyle w:val="Normal"/>
        <w:spacing w:lineRule="auto" w:line="276"/>
        <w:jc w:val="both"/>
        <w:rPr>
          <w:sz w:val="20"/>
          <w:szCs w:val="20"/>
          <w:lang w:val="en-US"/>
        </w:rPr>
      </w:pPr>
      <w:r>
        <w:rPr>
          <w:sz w:val="20"/>
          <w:szCs w:val="20"/>
          <w:lang w:val="en-US"/>
        </w:rPr>
        <w:t>Created with BioRender.com</w:t>
      </w:r>
    </w:p>
    <w:p>
      <w:pPr>
        <w:pStyle w:val="Normal"/>
        <w:spacing w:lineRule="auto" w:line="276"/>
        <w:jc w:val="both"/>
        <w:rPr>
          <w:sz w:val="20"/>
          <w:szCs w:val="20"/>
          <w:lang w:val="en-US"/>
        </w:rPr>
      </w:pPr>
      <w:r>
        <w:rPr>
          <w:sz w:val="20"/>
          <w:szCs w:val="20"/>
          <w:lang w:val="en-US"/>
        </w:rPr>
      </w:r>
    </w:p>
    <w:p>
      <w:pPr>
        <w:pStyle w:val="Normal"/>
        <w:spacing w:lineRule="auto" w:line="360"/>
        <w:jc w:val="both"/>
        <w:rPr>
          <w:b/>
          <w:b/>
          <w:bCs/>
          <w:sz w:val="20"/>
          <w:szCs w:val="20"/>
          <w:lang w:val="en-US"/>
        </w:rPr>
      </w:pPr>
      <w:r>
        <w:rPr>
          <w:b/>
          <w:bCs/>
          <w:sz w:val="20"/>
          <w:szCs w:val="20"/>
          <w:lang w:val="en-US"/>
        </w:rPr>
      </w:r>
    </w:p>
    <w:p>
      <w:pPr>
        <w:pStyle w:val="Normal"/>
        <w:rPr>
          <w:b/>
          <w:b/>
          <w:bCs/>
          <w:sz w:val="22"/>
          <w:szCs w:val="22"/>
          <w:lang w:val="en-US"/>
        </w:rPr>
      </w:pPr>
      <w:r>
        <w:rPr/>
        <w:drawing>
          <wp:inline distT="0" distB="0" distL="0" distR="0">
            <wp:extent cx="5760720" cy="4032250"/>
            <wp:effectExtent l="0" t="0" r="0" b="0"/>
            <wp:docPr id="2" name="Image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Ein Bild, das Text, Screenshot, Diagramm, Schrift enthält.&#10;&#10;Automatisch generierte Beschreibung"/>
                    <pic:cNvPicPr>
                      <a:picLocks noChangeAspect="1" noChangeArrowheads="1"/>
                    </pic:cNvPicPr>
                  </pic:nvPicPr>
                  <pic:blipFill>
                    <a:blip r:embed="rId7"/>
                    <a:stretch>
                      <a:fillRect/>
                    </a:stretch>
                  </pic:blipFill>
                  <pic:spPr bwMode="auto">
                    <a:xfrm>
                      <a:off x="0" y="0"/>
                      <a:ext cx="5760720" cy="4032250"/>
                    </a:xfrm>
                    <a:prstGeom prst="rect">
                      <a:avLst/>
                    </a:prstGeom>
                  </pic:spPr>
                </pic:pic>
              </a:graphicData>
            </a:graphic>
          </wp:inline>
        </w:drawing>
      </w:r>
    </w:p>
    <w:sectPr>
      <w:type w:val="nextPage"/>
      <w:pgSz w:w="11906" w:h="16838"/>
      <w:pgMar w:left="1417" w:right="1417" w:header="0" w:top="1417" w:footer="0" w:bottom="1134"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4-12-18T21:03:22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 xml:space="preserve">Perhaphs a bit more precise with a similar letter count: </w:t>
      </w:r>
    </w:p>
    <w:p>
      <w:r>
        <w:rPr>
          <w:rFonts w:ascii="Liberation Serif" w:hAnsi="Liberation Serif" w:eastAsia="Segoe UI" w:cs="Tahoma"/>
          <w:lang w:val="en-US" w:eastAsia="en-US" w:bidi="en-US"/>
        </w:rPr>
      </w:r>
    </w:p>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‚FGFR1/3 Signaling as Achilles Heel and Driver of Phenotype of Urothelial Carcinoma‘</w:t>
      </w:r>
    </w:p>
  </w:comment>
  <w:comment w:id="1" w:author="Unknown Author" w:date="2024-12-18T21:22:47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I wanted to spare few words: ‚genomic and transcriptomic‘ is redundant here, because we wrote, that we investigated genetics and gene expression</w:t>
      </w:r>
    </w:p>
  </w:comment>
  <w:comment w:id="2" w:author="Unknown Author" w:date="2024-12-18T21:24:08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 xml:space="preserve">We can show that there are no </w:t>
      </w:r>
      <w:r>
        <w:rPr>
          <w:rFonts w:ascii="Aptos" w:hAnsi="Aptos" w:eastAsia="Aptos" w:cs=""/>
          <w:b w:val="false"/>
          <w:bCs w:val="false"/>
          <w:i/>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FGFR3</w:t>
      </w:r>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 xml:space="preserve"> mutations that render UC sensitive. Remove the word?</w:t>
      </w:r>
    </w:p>
  </w:comment>
  <w:comment w:id="3" w:author="Unknown Author" w:date="2024-12-18T21:34:35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 xml:space="preserve">Or is it better not to accent this so strongly: </w:t>
      </w:r>
    </w:p>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Our study delivers first evidence</w:t>
      </w:r>
    </w:p>
  </w:comment>
  <w:comment w:id="4" w:author="Unknown Author" w:date="2024-12-18T22:00:16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Better to state it already at the beginning, that our ML worked with the largest consensus classes</w:t>
      </w:r>
    </w:p>
  </w:comment>
  <w:comment w:id="5" w:author="Unknown Author" w:date="2024-12-18T21:40:43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We’re actually not showing any correlations per se</w:t>
      </w:r>
    </w:p>
  </w:comment>
  <w:comment w:id="6" w:author="Unknown Author" w:date="2024-12-19T08:52:11Z" w:initials="">
    <w:p>
      <w:r>
        <w:rPr>
          <w:rFonts w:ascii="Aptos" w:hAnsi="Aptos" w:eastAsia="Aptos"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 xml:space="preserve">I think ‚somatic‘ is not so important here. The references on ligand-independent signaling of </w:t>
      </w:r>
      <w:r>
        <w:rPr>
          <w:rFonts w:ascii="Aptos" w:hAnsi="Aptos" w:eastAsia="Aptos" w:cs="" w:asciiTheme="minorHAnsi" w:cstheme="minorBidi" w:eastAsiaTheme="minorHAnsi" w:hAnsiTheme="minorHAnsi"/>
          <w:b w:val="false"/>
          <w:bCs w:val="false"/>
          <w:i/>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FGFR3</w:t>
      </w:r>
      <w:r>
        <w:rPr>
          <w:rFonts w:ascii="Aptos" w:hAnsi="Aptos" w:eastAsia="Aptos"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 xml:space="preserve"> mutants concern in part inherited traits</w:t>
      </w:r>
    </w:p>
  </w:comment>
  <w:comment w:id="7" w:author="Unknown Author" w:date="2024-12-18T23:08:30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I recommend removing it: a reviewer may argue, that a lot of stroma means a lot of FGF (typically produced e.g. by fibroblasts and bound by heparan-decorated glycoproteins). I’m sure, there’s autocrine signaling as well: we see it in the UC cell lines that respond to FGFRi or CRISPR knockouts</w:t>
      </w:r>
    </w:p>
  </w:comment>
  <w:comment w:id="8" w:author="VAN CREIJ Nils,MSc" w:date="2024-12-16T10:15:00Z" w:initials="VCN">
    <w:p>
      <w:r>
        <w:rPr>
          <w:rFonts w:ascii="Liberation Serif" w:hAnsi="Liberation Serif" w:eastAsia="Segoe UI" w:cs="Tahoma"/>
          <w:lang w:val="en-US" w:eastAsia="en-US" w:bidi="en-US"/>
        </w:rPr>
        <w:t>We miss LumNS and NE in these figures.</w:t>
      </w:r>
    </w:p>
  </w:comment>
  <w:comment w:id="9" w:author="Unknown Author" w:date="2024-12-18T21:54:16Z" w:initials="">
    <w:p>
      <w:r>
        <w:rPr>
          <w:rFonts w:ascii="Aptos" w:hAnsi="Aptos" w:eastAsia="Aptos" w:cs=""/>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VAN CREIJ Nils,MSc (12/16/2024, 10:15): "..."</w:t>
      </w:r>
    </w:p>
    <w:p>
      <w:r>
        <w:rPr>
          <w:rFonts w:ascii="Liberation Serif" w:hAnsi="Liberation Serif" w:eastAsia="Segoe UI" w:cs="Tahoma"/>
          <w:sz w:val="20"/>
          <w:lang w:val="en-US" w:eastAsia="en-US" w:bidi="ar-SA"/>
        </w:rPr>
        <w:t xml:space="preserve">You are right:) I’ve added now (back) the LumNS to the heat maps. NE is hidden, because with 0 - 2 samples its hard to see in the heat maps. </w:t>
      </w:r>
    </w:p>
  </w:comment>
  <w:comment w:id="10" w:author="Unknown Author" w:date="2024-12-18T23:02:56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In light of the HPA IHC data, there’s indeed FGF19 protein in the tumor tissue. Should we remove it? We can also spare words:)</w:t>
      </w:r>
    </w:p>
  </w:comment>
  <w:comment w:id="11" w:author="VAN CREIJ Nils,MSc" w:date="2024-12-16T10:15:00Z" w:initials="VCN">
    <w:p>
      <w:r>
        <w:rPr>
          <w:rFonts w:ascii="Liberation Serif" w:hAnsi="Liberation Serif" w:eastAsia="Segoe UI" w:cs="Tahoma"/>
          <w:lang w:val="en-US" w:eastAsia="en-US" w:bidi="en-US"/>
        </w:rPr>
        <w:t>Again we miss the LumNS and NE, which we had for figure A.</w:t>
      </w:r>
    </w:p>
  </w:comment>
  <w:comment w:id="12" w:author="Unknown Author" w:date="2024-12-18T22:12:12Z" w:initials="">
    <w:p>
      <w:r>
        <w:rPr>
          <w:rFonts w:ascii="Aptos" w:hAnsi="Aptos" w:eastAsia="Aptos" w:cs=""/>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VAN CREIJ Nils,MSc (12/16/2024, 10:15): "..."</w:t>
      </w:r>
    </w:p>
    <w:p>
      <w:r>
        <w:rPr>
          <w:rFonts w:ascii="Liberation Serif" w:hAnsi="Liberation Serif" w:eastAsia="Segoe UI" w:cs="Tahoma"/>
          <w:sz w:val="20"/>
          <w:lang w:val="en-US" w:eastAsia="en-US" w:bidi="ar-SA"/>
        </w:rPr>
        <w:t>Right, good question! I’ve stated it now in the Added Value section. I’ve actually modeled just the largest consensus molecular subtypes. There was no chance to predict NE-like cancers because of the low N, so I haven’t even tried it:) For LumNS, the situation was a bit better: around 1/3 was predicted correctly, the rest 2/3 misclassified as LumP or Ba/sq – but anyway we need more samples here! This is a good bait for the reviewers: if they ask for LumNS and NE-like, we’ll create a large synthetic training data set with few other MIBC cohorts from the cluster project and launch our models again with all consensus classes.</w:t>
      </w:r>
    </w:p>
  </w:comment>
  <w:comment w:id="13" w:author="Unknown Author" w:date="2024-12-18T23:07:53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Please see my comment above</w:t>
      </w:r>
    </w:p>
  </w:comment>
  <w:comment w:id="14" w:author="Unknown Author" w:date="2024-12-18T23:11:35Z" w:initials="">
    <w:p>
      <w:r>
        <w:rPr>
          <w:rFonts w:ascii="Aptos" w:hAnsi="Aptos" w:eastAsia="Aptos"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For me (Piotr) none in the first trial:) Some journals want see my micro-enterprise as a COI, some not:)</w:t>
      </w:r>
    </w:p>
  </w:comment>
  <w:comment w:id="15" w:author="VAN CREIJ Nils,MSc" w:date="2024-12-16T09:22:00Z" w:initials="VCN">
    <w:p>
      <w:r>
        <w:rPr>
          <w:rFonts w:ascii="Liberation Serif" w:hAnsi="Liberation Serif" w:eastAsia="Segoe UI" w:cs="Tahoma"/>
          <w:lang w:val="en-US" w:eastAsia="en-US" w:bidi="en-US"/>
        </w:rPr>
        <w:t>What about the IHC figure, to which one does it belong or is it on its own?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roman"/>
    <w:pitch w:val="variable"/>
  </w:font>
  <w:font w:name="Aptos Display">
    <w:charset w:val="00"/>
    <w:family w:val="roman"/>
    <w:pitch w:val="variable"/>
  </w:font>
  <w:font w:name="Segoe UI">
    <w:charset w:val="00"/>
    <w:family w:val="roman"/>
    <w:pitch w:val="variable"/>
  </w:font>
  <w:font w:name="Liberation Sans">
    <w:altName w:val="Arial"/>
    <w:charset w:val="00"/>
    <w:family w:val="roman"/>
    <w:pitch w:val="variable"/>
  </w:font>
  <w:font w:name="Nachlieli CLM">
    <w:charset w:val="00"/>
    <w:family w:val="roman"/>
    <w:pitch w:val="variable"/>
  </w:font>
  <w:font w:name="Symbol">
    <w:charset w:val="00"/>
    <w:family w:val="roman"/>
    <w:pitch w:val="variable"/>
  </w:font>
</w:fonts>
</file>

<file path=word/settings.xml><?xml version="1.0" encoding="utf-8"?>
<w:settings xmlns:w="http://schemas.openxmlformats.org/wordprocessingml/2006/main">
  <w:zoom w:percent="140"/>
  <w:trackRevision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4"/>
        <w:szCs w:val="24"/>
        <w:lang w:val="de-A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Aptos" w:hAnsi="Aptos" w:eastAsia="Aptos" w:cs="" w:asciiTheme="minorHAnsi" w:cstheme="minorBidi" w:eastAsiaTheme="minorHAnsi" w:hAnsiTheme="minorHAnsi"/>
      <w:color w:val="auto"/>
      <w:kern w:val="0"/>
      <w:sz w:val="24"/>
      <w:szCs w:val="24"/>
      <w:lang w:val="de-AT" w:eastAsia="en-US" w:bidi="ar-SA"/>
    </w:rPr>
  </w:style>
  <w:style w:type="paragraph" w:styleId="Heading1">
    <w:name w:val="Heading 1"/>
    <w:basedOn w:val="Normal"/>
    <w:next w:val="Normal"/>
    <w:uiPriority w:val="9"/>
    <w:qFormat/>
    <w:rsid w:val="00534254"/>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Heading2">
    <w:name w:val="Heading 2"/>
    <w:basedOn w:val="Normal"/>
    <w:next w:val="Normal"/>
    <w:uiPriority w:val="9"/>
    <w:semiHidden/>
    <w:unhideWhenUsed/>
    <w:qFormat/>
    <w:rsid w:val="00534254"/>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Heading3">
    <w:name w:val="Heading 3"/>
    <w:basedOn w:val="Normal"/>
    <w:next w:val="Normal"/>
    <w:uiPriority w:val="9"/>
    <w:semiHidden/>
    <w:unhideWhenUsed/>
    <w:qFormat/>
    <w:rsid w:val="00534254"/>
    <w:pPr>
      <w:keepNext w:val="true"/>
      <w:keepLines/>
      <w:spacing w:before="160" w:after="80"/>
      <w:outlineLvl w:val="2"/>
    </w:pPr>
    <w:rPr>
      <w:rFonts w:eastAsia="" w:cs="" w:cstheme="majorBidi" w:eastAsiaTheme="majorEastAsia"/>
      <w:color w:val="0F4761" w:themeColor="accent1" w:themeShade="bf"/>
      <w:sz w:val="28"/>
      <w:szCs w:val="28"/>
    </w:rPr>
  </w:style>
  <w:style w:type="paragraph" w:styleId="Heading4">
    <w:name w:val="Heading 4"/>
    <w:basedOn w:val="Normal"/>
    <w:next w:val="Normal"/>
    <w:uiPriority w:val="9"/>
    <w:semiHidden/>
    <w:unhideWhenUsed/>
    <w:qFormat/>
    <w:rsid w:val="00534254"/>
    <w:pPr>
      <w:keepNext w:val="true"/>
      <w:keepLines/>
      <w:spacing w:before="80" w:after="40"/>
      <w:outlineLvl w:val="3"/>
    </w:pPr>
    <w:rPr>
      <w:rFonts w:eastAsia="" w:cs="" w:cstheme="majorBidi" w:eastAsiaTheme="majorEastAsia"/>
      <w:i/>
      <w:iCs/>
      <w:color w:val="0F4761" w:themeColor="accent1" w:themeShade="bf"/>
    </w:rPr>
  </w:style>
  <w:style w:type="paragraph" w:styleId="Heading5">
    <w:name w:val="Heading 5"/>
    <w:basedOn w:val="Normal"/>
    <w:next w:val="Normal"/>
    <w:uiPriority w:val="9"/>
    <w:semiHidden/>
    <w:unhideWhenUsed/>
    <w:qFormat/>
    <w:rsid w:val="00534254"/>
    <w:pPr>
      <w:keepNext w:val="true"/>
      <w:keepLines/>
      <w:spacing w:before="80" w:after="40"/>
      <w:outlineLvl w:val="4"/>
    </w:pPr>
    <w:rPr>
      <w:rFonts w:eastAsia="" w:cs="" w:cstheme="majorBidi" w:eastAsiaTheme="majorEastAsia"/>
      <w:color w:val="0F4761" w:themeColor="accent1" w:themeShade="bf"/>
    </w:rPr>
  </w:style>
  <w:style w:type="paragraph" w:styleId="Heading6">
    <w:name w:val="Heading 6"/>
    <w:basedOn w:val="Normal"/>
    <w:next w:val="Normal"/>
    <w:uiPriority w:val="9"/>
    <w:semiHidden/>
    <w:unhideWhenUsed/>
    <w:qFormat/>
    <w:rsid w:val="00534254"/>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Normal"/>
    <w:uiPriority w:val="9"/>
    <w:semiHidden/>
    <w:unhideWhenUsed/>
    <w:qFormat/>
    <w:rsid w:val="00534254"/>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Normal"/>
    <w:uiPriority w:val="9"/>
    <w:semiHidden/>
    <w:unhideWhenUsed/>
    <w:qFormat/>
    <w:rsid w:val="00534254"/>
    <w:pPr>
      <w:keepNext w:val="true"/>
      <w:keepLines/>
      <w:outlineLvl w:val="7"/>
    </w:pPr>
    <w:rPr>
      <w:rFonts w:eastAsia="" w:cs="" w:cstheme="majorBidi" w:eastAsiaTheme="majorEastAsia"/>
      <w:i/>
      <w:iCs/>
      <w:color w:val="272727" w:themeColor="text1" w:themeTint="d8"/>
    </w:rPr>
  </w:style>
  <w:style w:type="paragraph" w:styleId="Heading9">
    <w:name w:val="Heading 9"/>
    <w:basedOn w:val="Normal"/>
    <w:next w:val="Normal"/>
    <w:uiPriority w:val="9"/>
    <w:semiHidden/>
    <w:unhideWhenUsed/>
    <w:qFormat/>
    <w:rsid w:val="00534254"/>
    <w:pPr>
      <w:keepNext w:val="true"/>
      <w:keepLines/>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uiPriority w:val="9"/>
    <w:qFormat/>
    <w:rsid w:val="00534254"/>
    <w:rPr>
      <w:rFonts w:ascii="Aptos Display" w:hAnsi="Aptos Display" w:eastAsia="" w:cs="" w:asciiTheme="majorHAnsi" w:cstheme="majorBidi" w:eastAsiaTheme="majorEastAsia" w:hAnsiTheme="majorHAnsi"/>
      <w:color w:val="0F4761" w:themeColor="accent1" w:themeShade="bf"/>
      <w:sz w:val="40"/>
      <w:szCs w:val="40"/>
    </w:rPr>
  </w:style>
  <w:style w:type="character" w:styleId="Berschrift2Zchn" w:customStyle="1">
    <w:name w:val="Überschrift 2 Zchn"/>
    <w:basedOn w:val="DefaultParagraphFont"/>
    <w:uiPriority w:val="9"/>
    <w:semiHidden/>
    <w:qFormat/>
    <w:rsid w:val="00534254"/>
    <w:rPr>
      <w:rFonts w:ascii="Aptos Display" w:hAnsi="Aptos Display" w:eastAsia="" w:cs="" w:asciiTheme="majorHAnsi" w:cstheme="majorBidi" w:eastAsiaTheme="majorEastAsia" w:hAnsiTheme="majorHAnsi"/>
      <w:color w:val="0F4761" w:themeColor="accent1" w:themeShade="bf"/>
      <w:sz w:val="32"/>
      <w:szCs w:val="32"/>
    </w:rPr>
  </w:style>
  <w:style w:type="character" w:styleId="Berschrift3Zchn" w:customStyle="1">
    <w:name w:val="Überschrift 3 Zchn"/>
    <w:basedOn w:val="DefaultParagraphFont"/>
    <w:uiPriority w:val="9"/>
    <w:semiHidden/>
    <w:qFormat/>
    <w:rsid w:val="00534254"/>
    <w:rPr>
      <w:rFonts w:eastAsia="" w:cs="" w:cstheme="majorBidi" w:eastAsiaTheme="majorEastAsia"/>
      <w:color w:val="0F4761" w:themeColor="accent1" w:themeShade="bf"/>
      <w:sz w:val="28"/>
      <w:szCs w:val="28"/>
    </w:rPr>
  </w:style>
  <w:style w:type="character" w:styleId="Berschrift4Zchn" w:customStyle="1">
    <w:name w:val="Überschrift 4 Zchn"/>
    <w:basedOn w:val="DefaultParagraphFont"/>
    <w:uiPriority w:val="9"/>
    <w:semiHidden/>
    <w:qFormat/>
    <w:rsid w:val="00534254"/>
    <w:rPr>
      <w:rFonts w:eastAsia="" w:cs="" w:cstheme="majorBidi" w:eastAsiaTheme="majorEastAsia"/>
      <w:i/>
      <w:iCs/>
      <w:color w:val="0F4761" w:themeColor="accent1" w:themeShade="bf"/>
    </w:rPr>
  </w:style>
  <w:style w:type="character" w:styleId="Berschrift5Zchn" w:customStyle="1">
    <w:name w:val="Überschrift 5 Zchn"/>
    <w:basedOn w:val="DefaultParagraphFont"/>
    <w:uiPriority w:val="9"/>
    <w:semiHidden/>
    <w:qFormat/>
    <w:rsid w:val="00534254"/>
    <w:rPr>
      <w:rFonts w:eastAsia="" w:cs="" w:cstheme="majorBidi" w:eastAsiaTheme="majorEastAsia"/>
      <w:color w:val="0F4761" w:themeColor="accent1" w:themeShade="bf"/>
    </w:rPr>
  </w:style>
  <w:style w:type="character" w:styleId="Berschrift6Zchn" w:customStyle="1">
    <w:name w:val="Überschrift 6 Zchn"/>
    <w:basedOn w:val="DefaultParagraphFont"/>
    <w:uiPriority w:val="9"/>
    <w:semiHidden/>
    <w:qFormat/>
    <w:rsid w:val="00534254"/>
    <w:rPr>
      <w:rFonts w:eastAsia="" w:cs="" w:cstheme="majorBidi" w:eastAsiaTheme="majorEastAsia"/>
      <w:i/>
      <w:iCs/>
      <w:color w:val="595959" w:themeColor="text1" w:themeTint="a6"/>
    </w:rPr>
  </w:style>
  <w:style w:type="character" w:styleId="Berschrift7Zchn" w:customStyle="1">
    <w:name w:val="Überschrift 7 Zchn"/>
    <w:basedOn w:val="DefaultParagraphFont"/>
    <w:uiPriority w:val="9"/>
    <w:semiHidden/>
    <w:qFormat/>
    <w:rsid w:val="00534254"/>
    <w:rPr>
      <w:rFonts w:eastAsia="" w:cs="" w:cstheme="majorBidi" w:eastAsiaTheme="majorEastAsia"/>
      <w:color w:val="595959" w:themeColor="text1" w:themeTint="a6"/>
    </w:rPr>
  </w:style>
  <w:style w:type="character" w:styleId="Berschrift8Zchn" w:customStyle="1">
    <w:name w:val="Überschrift 8 Zchn"/>
    <w:basedOn w:val="DefaultParagraphFont"/>
    <w:uiPriority w:val="9"/>
    <w:semiHidden/>
    <w:qFormat/>
    <w:rsid w:val="00534254"/>
    <w:rPr>
      <w:rFonts w:eastAsia="" w:cs="" w:cstheme="majorBidi" w:eastAsiaTheme="majorEastAsia"/>
      <w:i/>
      <w:iCs/>
      <w:color w:val="272727" w:themeColor="text1" w:themeTint="d8"/>
    </w:rPr>
  </w:style>
  <w:style w:type="character" w:styleId="Berschrift9Zchn" w:customStyle="1">
    <w:name w:val="Überschrift 9 Zchn"/>
    <w:basedOn w:val="DefaultParagraphFont"/>
    <w:uiPriority w:val="9"/>
    <w:semiHidden/>
    <w:qFormat/>
    <w:rsid w:val="00534254"/>
    <w:rPr>
      <w:rFonts w:eastAsia="" w:cs="" w:cstheme="majorBidi" w:eastAsiaTheme="majorEastAsia"/>
      <w:color w:val="272727" w:themeColor="text1" w:themeTint="d8"/>
    </w:rPr>
  </w:style>
  <w:style w:type="character" w:styleId="TitelZchn" w:customStyle="1">
    <w:name w:val="Titel Zchn"/>
    <w:basedOn w:val="DefaultParagraphFont"/>
    <w:link w:val="Titel"/>
    <w:uiPriority w:val="10"/>
    <w:qFormat/>
    <w:rsid w:val="00534254"/>
    <w:rPr>
      <w:rFonts w:ascii="Aptos Display" w:hAnsi="Aptos Display" w:eastAsia="" w:cs="" w:asciiTheme="majorHAnsi" w:cstheme="majorBidi" w:eastAsiaTheme="majorEastAsia" w:hAnsiTheme="majorHAnsi"/>
      <w:spacing w:val="-10"/>
      <w:kern w:val="2"/>
      <w:sz w:val="56"/>
      <w:szCs w:val="56"/>
    </w:rPr>
  </w:style>
  <w:style w:type="character" w:styleId="UntertitelZchn" w:customStyle="1">
    <w:name w:val="Untertitel Zchn"/>
    <w:basedOn w:val="DefaultParagraphFont"/>
    <w:link w:val="Untertitel"/>
    <w:uiPriority w:val="11"/>
    <w:qFormat/>
    <w:rsid w:val="00534254"/>
    <w:rPr>
      <w:rFonts w:eastAsia="" w:cs="" w:cstheme="majorBidi" w:eastAsiaTheme="majorEastAsia"/>
      <w:color w:val="595959" w:themeColor="text1" w:themeTint="a6"/>
      <w:spacing w:val="15"/>
      <w:sz w:val="28"/>
      <w:szCs w:val="28"/>
    </w:rPr>
  </w:style>
  <w:style w:type="character" w:styleId="ZitatZchn" w:customStyle="1">
    <w:name w:val="Zitat Zchn"/>
    <w:basedOn w:val="DefaultParagraphFont"/>
    <w:link w:val="Zitat"/>
    <w:uiPriority w:val="29"/>
    <w:qFormat/>
    <w:rsid w:val="00534254"/>
    <w:rPr>
      <w:i/>
      <w:iCs/>
      <w:color w:val="404040" w:themeColor="text1" w:themeTint="bf"/>
    </w:rPr>
  </w:style>
  <w:style w:type="character" w:styleId="IntenseEmphasis">
    <w:name w:val="Intense Emphasis"/>
    <w:basedOn w:val="DefaultParagraphFont"/>
    <w:uiPriority w:val="21"/>
    <w:qFormat/>
    <w:rsid w:val="00534254"/>
    <w:rPr>
      <w:i/>
      <w:iCs/>
      <w:color w:val="0F4761" w:themeColor="accent1" w:themeShade="bf"/>
    </w:rPr>
  </w:style>
  <w:style w:type="character" w:styleId="IntensivesZitatZchn" w:customStyle="1">
    <w:name w:val="Intensives Zitat Zchn"/>
    <w:basedOn w:val="DefaultParagraphFont"/>
    <w:link w:val="IntensivesZitat"/>
    <w:uiPriority w:val="30"/>
    <w:qFormat/>
    <w:rsid w:val="00534254"/>
    <w:rPr>
      <w:i/>
      <w:iCs/>
      <w:color w:val="0F4761" w:themeColor="accent1" w:themeShade="bf"/>
    </w:rPr>
  </w:style>
  <w:style w:type="character" w:styleId="IntenseReference">
    <w:name w:val="Intense Reference"/>
    <w:basedOn w:val="DefaultParagraphFont"/>
    <w:uiPriority w:val="32"/>
    <w:qFormat/>
    <w:rsid w:val="00534254"/>
    <w:rPr>
      <w:b/>
      <w:bCs/>
      <w:smallCaps/>
      <w:color w:val="0F4761" w:themeColor="accent1" w:themeShade="bf"/>
      <w:spacing w:val="5"/>
    </w:rPr>
  </w:style>
  <w:style w:type="character" w:styleId="InternetLink">
    <w:name w:val="Hyperlink"/>
    <w:basedOn w:val="DefaultParagraphFont"/>
    <w:uiPriority w:val="99"/>
    <w:unhideWhenUsed/>
    <w:rsid w:val="00534254"/>
    <w:rPr>
      <w:color w:val="467886" w:themeColor="hyperlink"/>
      <w:u w:val="single"/>
    </w:rPr>
  </w:style>
  <w:style w:type="character" w:styleId="NichtaufgelsteErwhnung1" w:customStyle="1">
    <w:name w:val="Nicht aufgelöste Erwähnung1"/>
    <w:basedOn w:val="DefaultParagraphFont"/>
    <w:uiPriority w:val="99"/>
    <w:semiHidden/>
    <w:unhideWhenUsed/>
    <w:qFormat/>
    <w:rsid w:val="00534254"/>
    <w:rPr>
      <w:color w:val="605E5C"/>
      <w:shd w:fill="E1DFDD" w:val="clear"/>
    </w:rPr>
  </w:style>
  <w:style w:type="character" w:styleId="TextkrperZchn" w:customStyle="1">
    <w:name w:val="Textkörper Zchn"/>
    <w:basedOn w:val="DefaultParagraphFont"/>
    <w:link w:val="Textkrper"/>
    <w:qFormat/>
    <w:rsid w:val="00fc5e8f"/>
    <w:rPr>
      <w:lang w:val="en-US"/>
    </w:rPr>
  </w:style>
  <w:style w:type="character" w:styleId="KommentartextZchn" w:customStyle="1">
    <w:name w:val="Kommentartext Zchn"/>
    <w:basedOn w:val="DefaultParagraphFont"/>
    <w:link w:val="Kommentar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SprechblasentextZchn" w:customStyle="1">
    <w:name w:val="Sprechblasentext Zchn"/>
    <w:basedOn w:val="DefaultParagraphFont"/>
    <w:link w:val="Sprechblasentext"/>
    <w:uiPriority w:val="99"/>
    <w:semiHidden/>
    <w:qFormat/>
    <w:rsid w:val="0031749f"/>
    <w:rPr>
      <w:rFonts w:ascii="Segoe UI" w:hAnsi="Segoe UI" w:cs="Segoe UI"/>
      <w:sz w:val="18"/>
      <w:szCs w:val="18"/>
    </w:rPr>
  </w:style>
  <w:style w:type="character" w:styleId="KommentarthemaZchn" w:customStyle="1">
    <w:name w:val="Kommentarthema Zchn"/>
    <w:basedOn w:val="KommentartextZchn"/>
    <w:link w:val="Kommentarthema"/>
    <w:uiPriority w:val="99"/>
    <w:semiHidden/>
    <w:qFormat/>
    <w:rsid w:val="00e4577c"/>
    <w:rPr>
      <w:b/>
      <w:bCs/>
      <w:sz w:val="20"/>
      <w:szCs w:val="20"/>
    </w:rPr>
  </w:style>
  <w:style w:type="character" w:styleId="VisitedInternetLink">
    <w:name w:val="FollowedHyperlink"/>
    <w:basedOn w:val="DefaultParagraphFont"/>
    <w:uiPriority w:val="99"/>
    <w:semiHidden/>
    <w:unhideWhenUsed/>
    <w:rsid w:val="00076460"/>
    <w:rPr>
      <w:color w:val="96607D" w:themeColor="followedHyperlink"/>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TextkrperZchn"/>
    <w:qFormat/>
    <w:rsid w:val="00fc5e8f"/>
    <w:pPr>
      <w:spacing w:before="180" w:after="180"/>
    </w:pPr>
    <w:rPr>
      <w:lang w:val="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Title">
    <w:name w:val="Title"/>
    <w:basedOn w:val="Normal"/>
    <w:next w:val="Normal"/>
    <w:link w:val="TitelZchn"/>
    <w:uiPriority w:val="10"/>
    <w:qFormat/>
    <w:rsid w:val="00534254"/>
    <w:pPr>
      <w:spacing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UntertitelZchn"/>
    <w:uiPriority w:val="11"/>
    <w:qFormat/>
    <w:rsid w:val="00534254"/>
    <w:pPr>
      <w:spacing w:before="0" w:after="160"/>
    </w:pPr>
    <w:rPr>
      <w:rFonts w:eastAsia="" w:cs="" w:cstheme="majorBidi" w:eastAsiaTheme="majorEastAsia"/>
      <w:color w:val="595959" w:themeColor="text1" w:themeTint="a6"/>
      <w:spacing w:val="15"/>
      <w:sz w:val="28"/>
      <w:szCs w:val="28"/>
    </w:rPr>
  </w:style>
  <w:style w:type="paragraph" w:styleId="Quote">
    <w:name w:val="Quote"/>
    <w:basedOn w:val="Normal"/>
    <w:next w:val="Normal"/>
    <w:link w:val="ZitatZchn"/>
    <w:uiPriority w:val="29"/>
    <w:qFormat/>
    <w:rsid w:val="00534254"/>
    <w:pPr>
      <w:spacing w:before="160" w:after="160"/>
      <w:jc w:val="center"/>
    </w:pPr>
    <w:rPr>
      <w:i/>
      <w:iCs/>
      <w:color w:val="404040" w:themeColor="text1" w:themeTint="bf"/>
    </w:rPr>
  </w:style>
  <w:style w:type="paragraph" w:styleId="ListParagraph">
    <w:name w:val="List Paragraph"/>
    <w:basedOn w:val="Normal"/>
    <w:uiPriority w:val="34"/>
    <w:qFormat/>
    <w:rsid w:val="00534254"/>
    <w:pPr>
      <w:spacing w:before="0" w:after="0"/>
      <w:ind w:left="720" w:hanging="0"/>
      <w:contextualSpacing/>
    </w:pPr>
    <w:rPr/>
  </w:style>
  <w:style w:type="paragraph" w:styleId="IntenseQuote">
    <w:name w:val="Intense Quote"/>
    <w:basedOn w:val="Normal"/>
    <w:next w:val="Normal"/>
    <w:link w:val="IntensivesZitatZchn"/>
    <w:uiPriority w:val="30"/>
    <w:qFormat/>
    <w:rsid w:val="00534254"/>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FirstParagraph" w:customStyle="1">
    <w:name w:val="First Paragraph"/>
    <w:basedOn w:val="TextBody"/>
    <w:next w:val="TextBody"/>
    <w:qFormat/>
    <w:rsid w:val="00021e4a"/>
    <w:pPr/>
    <w:rPr/>
  </w:style>
  <w:style w:type="paragraph" w:styleId="Annotationtext">
    <w:name w:val="annotation text"/>
    <w:basedOn w:val="Normal"/>
    <w:link w:val="KommentartextZchn"/>
    <w:uiPriority w:val="99"/>
    <w:semiHidden/>
    <w:unhideWhenUsed/>
    <w:qFormat/>
    <w:pPr/>
    <w:rPr>
      <w:sz w:val="20"/>
      <w:szCs w:val="20"/>
    </w:rPr>
  </w:style>
  <w:style w:type="paragraph" w:styleId="BalloonText">
    <w:name w:val="Balloon Text"/>
    <w:basedOn w:val="Normal"/>
    <w:link w:val="SprechblasentextZchn"/>
    <w:uiPriority w:val="99"/>
    <w:semiHidden/>
    <w:unhideWhenUsed/>
    <w:qFormat/>
    <w:rsid w:val="0031749f"/>
    <w:pPr/>
    <w:rPr>
      <w:rFonts w:ascii="Segoe UI" w:hAnsi="Segoe UI" w:cs="Segoe UI"/>
      <w:sz w:val="18"/>
      <w:szCs w:val="18"/>
    </w:rPr>
  </w:style>
  <w:style w:type="paragraph" w:styleId="Annotationsubject">
    <w:name w:val="annotation subject"/>
    <w:basedOn w:val="Annotationtext"/>
    <w:next w:val="Annotationtext"/>
    <w:link w:val="KommentarthemaZchn"/>
    <w:uiPriority w:val="99"/>
    <w:semiHidden/>
    <w:unhideWhenUsed/>
    <w:qFormat/>
    <w:rsid w:val="00e4577c"/>
    <w:pPr/>
    <w:rPr>
      <w:b/>
      <w:bCs/>
    </w:rPr>
  </w:style>
  <w:style w:type="paragraph" w:styleId="Revision">
    <w:name w:val="Revision"/>
    <w:uiPriority w:val="99"/>
    <w:semiHidden/>
    <w:qFormat/>
    <w:rsid w:val="00ef407d"/>
    <w:pPr>
      <w:widowControl/>
      <w:suppressAutoHyphens w:val="false"/>
      <w:bidi w:val="0"/>
      <w:spacing w:before="0" w:after="0"/>
      <w:jc w:val="left"/>
    </w:pPr>
    <w:rPr>
      <w:rFonts w:ascii="Aptos" w:hAnsi="Aptos" w:eastAsia="Aptos" w:cs="" w:asciiTheme="minorHAnsi" w:cstheme="minorBidi" w:eastAsiaTheme="minorHAnsi" w:hAnsiTheme="minorHAnsi"/>
      <w:color w:val="auto"/>
      <w:kern w:val="0"/>
      <w:sz w:val="24"/>
      <w:szCs w:val="24"/>
      <w:lang w:val="de-AT" w:eastAsia="en-US" w:bidi="ar-SA"/>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Renate.Pichler@i-med.ac.at" TargetMode="External"/><Relationship Id="rId3" Type="http://schemas.openxmlformats.org/officeDocument/2006/relationships/hyperlink" Target="https://depmap.org/portal" TargetMode="External"/><Relationship Id="rId4" Type="http://schemas.openxmlformats.org/officeDocument/2006/relationships/hyperlink" Target="https://www.proteinatlas.org/" TargetMode="External"/><Relationship Id="rId5" Type="http://schemas.openxmlformats.org/officeDocument/2006/relationships/hyperlink" Target="https://www.proteinatlas.org/"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comments" Target="comments.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Application>LibreOffice/7.0.5.2$Windows_X86_64 LibreOffice_project/64390860c6cd0aca4beafafcfd84613dd9dfb63a</Application>
  <AppVersion>15.0000</AppVersion>
  <Pages>14</Pages>
  <Words>4419</Words>
  <Characters>25925</Characters>
  <CharactersWithSpaces>30229</CharactersWithSpaces>
  <Paragraphs>92</Paragraphs>
  <Company>tirol-kliniken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2024-12-16T19:55:00Z</dcterms:created>
  <dc:creator>Stefan Andreas Haspinger</dc:creator>
  <dc:description/>
  <dc:language>en-US</dc:language>
  <cp:lastModifiedBy/>
  <cp:lastPrinted>2024-12-11T11:40:00Z</cp:lastPrinted>
  <dcterms:modified xsi:type="dcterms:W3CDTF">2024-12-19T14:40:46Z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